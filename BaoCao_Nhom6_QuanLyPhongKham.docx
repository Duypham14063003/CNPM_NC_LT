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C88954" w14:textId="00CBBBC3" w:rsidR="00E6685A" w:rsidRPr="00EE5B95" w:rsidRDefault="00E6685A" w:rsidP="004529A8">
      <w:pPr>
        <w:spacing w:after="0" w:line="360" w:lineRule="auto"/>
        <w:jc w:val="center"/>
        <w:rPr>
          <w:rFonts w:ascii="Times New Roman" w:hAnsi="Times New Roman" w:cs="Times New Roman"/>
          <w:sz w:val="26"/>
          <w:szCs w:val="26"/>
          <w:lang w:val="vi-VN"/>
        </w:rPr>
      </w:pPr>
      <w:r w:rsidRPr="00EE5B95">
        <w:rPr>
          <w:rFonts w:ascii="Times New Roman" w:hAnsi="Times New Roman" w:cs="Times New Roman"/>
          <w:sz w:val="26"/>
          <w:szCs w:val="26"/>
          <w:lang w:val="vi-VN"/>
        </w:rPr>
        <w:t>Bộ Giáo Dục Và Đào Tạo</w:t>
      </w:r>
    </w:p>
    <w:p w14:paraId="0A4929F8" w14:textId="77777777" w:rsidR="00E6685A" w:rsidRPr="00EE5B95" w:rsidRDefault="00E6685A" w:rsidP="004529A8">
      <w:pPr>
        <w:spacing w:after="0" w:line="360" w:lineRule="auto"/>
        <w:jc w:val="center"/>
        <w:rPr>
          <w:rFonts w:ascii="Times New Roman" w:hAnsi="Times New Roman" w:cs="Times New Roman"/>
          <w:sz w:val="26"/>
          <w:szCs w:val="26"/>
          <w:lang w:val="vi-VN"/>
        </w:rPr>
      </w:pPr>
      <w:r w:rsidRPr="00EE5B95">
        <w:rPr>
          <w:rFonts w:ascii="Times New Roman" w:hAnsi="Times New Roman" w:cs="Times New Roman"/>
          <w:sz w:val="26"/>
          <w:szCs w:val="26"/>
          <w:lang w:val="vi-VN"/>
        </w:rPr>
        <w:t>Trường Đại Học Ngoại Ngữ - Tin Học Thành Phố Hồ Chí Minh</w:t>
      </w:r>
    </w:p>
    <w:p w14:paraId="33DBC964" w14:textId="77777777" w:rsidR="00E6685A" w:rsidRPr="00EE5B95" w:rsidRDefault="00E6685A" w:rsidP="004529A8">
      <w:pPr>
        <w:spacing w:after="0" w:line="360" w:lineRule="auto"/>
        <w:jc w:val="center"/>
        <w:rPr>
          <w:rFonts w:ascii="Times New Roman" w:hAnsi="Times New Roman" w:cs="Times New Roman"/>
          <w:b/>
          <w:sz w:val="26"/>
          <w:szCs w:val="26"/>
          <w:lang w:val="vi-VN"/>
        </w:rPr>
      </w:pPr>
      <w:r w:rsidRPr="00EE5B95">
        <w:rPr>
          <w:rFonts w:ascii="Times New Roman" w:hAnsi="Times New Roman" w:cs="Times New Roman"/>
          <w:b/>
          <w:sz w:val="26"/>
          <w:szCs w:val="26"/>
          <w:lang w:val="vi-VN"/>
        </w:rPr>
        <w:t>Khoa Công Nghệ Thông Tin</w:t>
      </w:r>
    </w:p>
    <w:p w14:paraId="11C9C0F2" w14:textId="77777777" w:rsidR="00E6685A" w:rsidRPr="00EE5B95" w:rsidRDefault="00E6685A" w:rsidP="004529A8">
      <w:pPr>
        <w:spacing w:after="0" w:line="360" w:lineRule="auto"/>
        <w:jc w:val="center"/>
        <w:rPr>
          <w:rFonts w:ascii="Times New Roman" w:hAnsi="Times New Roman" w:cs="Times New Roman"/>
          <w:b/>
          <w:sz w:val="26"/>
          <w:szCs w:val="26"/>
          <w:lang w:val="vi-VN"/>
        </w:rPr>
      </w:pPr>
    </w:p>
    <w:p w14:paraId="03FBBF90" w14:textId="77777777" w:rsidR="00E6685A" w:rsidRPr="00EE5B95" w:rsidRDefault="00E6685A" w:rsidP="004529A8">
      <w:pPr>
        <w:spacing w:after="0" w:line="360" w:lineRule="auto"/>
        <w:jc w:val="center"/>
        <w:rPr>
          <w:rFonts w:ascii="Times New Roman" w:hAnsi="Times New Roman" w:cs="Times New Roman"/>
          <w:b/>
          <w:sz w:val="26"/>
          <w:szCs w:val="26"/>
          <w:lang w:val="vi-VN"/>
        </w:rPr>
      </w:pPr>
      <w:r w:rsidRPr="00EE5B95">
        <w:rPr>
          <w:rFonts w:ascii="Times New Roman" w:hAnsi="Times New Roman" w:cs="Times New Roman"/>
          <w:noProof/>
          <w:sz w:val="26"/>
          <w:szCs w:val="26"/>
        </w:rPr>
        <w:drawing>
          <wp:inline distT="0" distB="0" distL="0" distR="0" wp14:anchorId="080A7C80" wp14:editId="4154B631">
            <wp:extent cx="2689225" cy="1731645"/>
            <wp:effectExtent l="0" t="0" r="0" b="0"/>
            <wp:docPr id="1102833163" name="Hình ảnh 2" descr="A yellow oval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3163" name="Hình ảnh 2" descr="A yellow oval with red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89225" cy="1731645"/>
                    </a:xfrm>
                    <a:prstGeom prst="rect">
                      <a:avLst/>
                    </a:prstGeom>
                    <a:noFill/>
                    <a:ln>
                      <a:noFill/>
                    </a:ln>
                  </pic:spPr>
                </pic:pic>
              </a:graphicData>
            </a:graphic>
          </wp:inline>
        </w:drawing>
      </w:r>
    </w:p>
    <w:p w14:paraId="6BF09AE7" w14:textId="77777777" w:rsidR="00E6685A" w:rsidRPr="00EE5B95" w:rsidRDefault="00E6685A" w:rsidP="004529A8">
      <w:pPr>
        <w:spacing w:after="0" w:line="360" w:lineRule="auto"/>
        <w:jc w:val="center"/>
        <w:rPr>
          <w:rFonts w:ascii="Times New Roman" w:hAnsi="Times New Roman" w:cs="Times New Roman"/>
          <w:b/>
          <w:sz w:val="26"/>
          <w:szCs w:val="26"/>
          <w:lang w:val="vi-VN"/>
        </w:rPr>
      </w:pPr>
    </w:p>
    <w:p w14:paraId="0873747A" w14:textId="792D1A16" w:rsidR="00E6685A" w:rsidRPr="00EE5B95" w:rsidRDefault="00E6685A" w:rsidP="004529A8">
      <w:pPr>
        <w:spacing w:after="0" w:line="360" w:lineRule="auto"/>
        <w:jc w:val="center"/>
        <w:rPr>
          <w:rFonts w:ascii="Times New Roman" w:hAnsi="Times New Roman" w:cs="Times New Roman"/>
          <w:b/>
          <w:sz w:val="26"/>
          <w:szCs w:val="26"/>
          <w:lang w:val="vi-VN"/>
        </w:rPr>
      </w:pPr>
      <w:r w:rsidRPr="00EE5B95">
        <w:rPr>
          <w:rFonts w:ascii="Times New Roman" w:hAnsi="Times New Roman" w:cs="Times New Roman"/>
          <w:b/>
          <w:sz w:val="26"/>
          <w:szCs w:val="26"/>
          <w:lang w:val="vi-VN"/>
        </w:rPr>
        <w:t>MÔN HỌC : CÔNG NGHỆ PHẦN MỀM NÂNG CAO</w:t>
      </w:r>
    </w:p>
    <w:p w14:paraId="504816CE" w14:textId="6A45B870" w:rsidR="00E6685A" w:rsidRPr="00EE5B95" w:rsidRDefault="00E6685A" w:rsidP="004529A8">
      <w:pPr>
        <w:spacing w:after="0" w:line="360" w:lineRule="auto"/>
        <w:jc w:val="center"/>
        <w:rPr>
          <w:rFonts w:ascii="Times New Roman" w:hAnsi="Times New Roman" w:cs="Times New Roman"/>
          <w:sz w:val="26"/>
          <w:szCs w:val="26"/>
          <w:lang w:val="vi-VN"/>
        </w:rPr>
      </w:pPr>
      <w:r w:rsidRPr="00EE5B95">
        <w:rPr>
          <w:rFonts w:ascii="Times New Roman" w:hAnsi="Times New Roman" w:cs="Times New Roman"/>
          <w:b/>
          <w:sz w:val="26"/>
          <w:szCs w:val="26"/>
          <w:lang w:val="vi-VN"/>
        </w:rPr>
        <w:t>ĐỀ TÀI : QUẢN LÝ PHÒNG KHÁM</w:t>
      </w:r>
    </w:p>
    <w:p w14:paraId="789FB64C" w14:textId="77777777" w:rsidR="00E6685A" w:rsidRPr="00EE5B95" w:rsidRDefault="00E6685A" w:rsidP="004529A8">
      <w:pPr>
        <w:spacing w:after="0" w:line="360" w:lineRule="auto"/>
        <w:rPr>
          <w:rFonts w:ascii="Times New Roman" w:hAnsi="Times New Roman" w:cs="Times New Roman"/>
          <w:sz w:val="26"/>
          <w:szCs w:val="26"/>
          <w:lang w:val="vi-VN"/>
        </w:rPr>
      </w:pPr>
    </w:p>
    <w:p w14:paraId="22217D2B" w14:textId="0DCD88E5" w:rsidR="00E6685A" w:rsidRPr="00EE5B95" w:rsidRDefault="00E6685A" w:rsidP="004529A8">
      <w:pPr>
        <w:spacing w:after="0" w:line="360" w:lineRule="auto"/>
        <w:ind w:left="2160" w:firstLineChars="426" w:firstLine="1112"/>
        <w:jc w:val="center"/>
        <w:rPr>
          <w:rFonts w:ascii="Times New Roman" w:hAnsi="Times New Roman" w:cs="Times New Roman"/>
          <w:sz w:val="26"/>
          <w:szCs w:val="26"/>
          <w:lang w:val="vi-VN"/>
        </w:rPr>
      </w:pPr>
      <w:r w:rsidRPr="00EE5B95">
        <w:rPr>
          <w:rFonts w:ascii="Times New Roman" w:hAnsi="Times New Roman" w:cs="Times New Roman"/>
          <w:b/>
          <w:sz w:val="26"/>
          <w:szCs w:val="26"/>
          <w:lang w:val="vi-VN"/>
        </w:rPr>
        <w:t>Giáo Viên Hướng Dẫn :</w:t>
      </w:r>
      <w:r w:rsidRPr="00EE5B95">
        <w:rPr>
          <w:rFonts w:ascii="Times New Roman" w:hAnsi="Times New Roman" w:cs="Times New Roman"/>
          <w:sz w:val="26"/>
          <w:szCs w:val="26"/>
          <w:lang w:val="vi-VN"/>
        </w:rPr>
        <w:t xml:space="preserve"> </w:t>
      </w:r>
      <w:r w:rsidR="000F22B0" w:rsidRPr="00EE5B95">
        <w:rPr>
          <w:rFonts w:ascii="Times New Roman" w:hAnsi="Times New Roman" w:cs="Times New Roman"/>
          <w:sz w:val="26"/>
          <w:szCs w:val="26"/>
          <w:lang w:val="vi-VN"/>
        </w:rPr>
        <w:t>ThS. Đặng Thị Kim Giao</w:t>
      </w:r>
    </w:p>
    <w:p w14:paraId="79CBA253" w14:textId="77777777" w:rsidR="00E6685A" w:rsidRPr="00EE5B95" w:rsidRDefault="00E6685A" w:rsidP="004529A8">
      <w:pPr>
        <w:spacing w:line="360" w:lineRule="auto"/>
        <w:jc w:val="center"/>
        <w:rPr>
          <w:rFonts w:ascii="Times New Roman" w:hAnsi="Times New Roman" w:cs="Times New Roman"/>
          <w:sz w:val="26"/>
          <w:szCs w:val="26"/>
          <w:lang w:val="vi-VN"/>
        </w:rPr>
      </w:pPr>
    </w:p>
    <w:p w14:paraId="141F43D7" w14:textId="7E2A67A4" w:rsidR="00E6685A" w:rsidRPr="00EE5B95" w:rsidRDefault="00B66E8B" w:rsidP="004529A8">
      <w:pPr>
        <w:spacing w:line="360" w:lineRule="auto"/>
        <w:ind w:left="2160" w:firstLine="720"/>
        <w:rPr>
          <w:rFonts w:ascii="Times New Roman" w:hAnsi="Times New Roman" w:cs="Times New Roman"/>
          <w:b/>
          <w:sz w:val="26"/>
          <w:szCs w:val="26"/>
          <w:lang w:val="vi-VN"/>
        </w:rPr>
      </w:pPr>
      <w:r w:rsidRPr="00EE5B95">
        <w:rPr>
          <w:rFonts w:ascii="Times New Roman" w:hAnsi="Times New Roman" w:cs="Times New Roman"/>
          <w:b/>
          <w:sz w:val="26"/>
          <w:szCs w:val="26"/>
          <w:lang w:val="vi-VN"/>
        </w:rPr>
        <w:t xml:space="preserve">            </w:t>
      </w:r>
      <w:r w:rsidR="00E6685A" w:rsidRPr="00EE5B95">
        <w:rPr>
          <w:rFonts w:ascii="Times New Roman" w:hAnsi="Times New Roman" w:cs="Times New Roman"/>
          <w:b/>
          <w:sz w:val="26"/>
          <w:szCs w:val="26"/>
          <w:lang w:val="vi-VN"/>
        </w:rPr>
        <w:t>Thành Viên :</w:t>
      </w:r>
    </w:p>
    <w:p w14:paraId="2012A09B" w14:textId="441D25AE" w:rsidR="000F22B0" w:rsidRPr="00EE5B95" w:rsidRDefault="000F22B0" w:rsidP="004529A8">
      <w:pPr>
        <w:pStyle w:val="ListParagraph"/>
        <w:numPr>
          <w:ilvl w:val="0"/>
          <w:numId w:val="22"/>
        </w:numPr>
        <w:spacing w:after="200"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Phạm Ngọc Duy </w:t>
      </w:r>
      <w:r w:rsidRPr="00EE5B95">
        <w:rPr>
          <w:rFonts w:ascii="Times New Roman" w:hAnsi="Times New Roman" w:cs="Times New Roman"/>
          <w:sz w:val="26"/>
          <w:szCs w:val="26"/>
          <w:lang w:val="vi-VN"/>
        </w:rPr>
        <w:tab/>
      </w:r>
      <w:r w:rsidRPr="00EE5B95">
        <w:rPr>
          <w:rFonts w:ascii="Times New Roman" w:hAnsi="Times New Roman" w:cs="Times New Roman"/>
          <w:sz w:val="26"/>
          <w:szCs w:val="26"/>
          <w:lang w:val="vi-VN"/>
        </w:rPr>
        <w:tab/>
        <w:t xml:space="preserve">– </w:t>
      </w:r>
      <w:r w:rsidR="007B553A" w:rsidRPr="00EE5B95">
        <w:rPr>
          <w:rFonts w:ascii="Times New Roman" w:hAnsi="Times New Roman" w:cs="Times New Roman"/>
          <w:sz w:val="26"/>
          <w:szCs w:val="26"/>
          <w:lang w:val="vi-VN"/>
        </w:rPr>
        <w:t xml:space="preserve"> MSSV: </w:t>
      </w:r>
      <w:r w:rsidR="007B553A" w:rsidRPr="00EE5B95">
        <w:rPr>
          <w:rFonts w:ascii="Times New Roman" w:hAnsi="Times New Roman" w:cs="Times New Roman"/>
          <w:sz w:val="26"/>
          <w:szCs w:val="26"/>
        </w:rPr>
        <w:t>21DH113535</w:t>
      </w:r>
    </w:p>
    <w:p w14:paraId="3CC231F6" w14:textId="343CC9CA" w:rsidR="000F22B0" w:rsidRPr="00EE5B95" w:rsidRDefault="000F22B0" w:rsidP="004529A8">
      <w:pPr>
        <w:pStyle w:val="ListParagraph"/>
        <w:numPr>
          <w:ilvl w:val="0"/>
          <w:numId w:val="22"/>
        </w:numPr>
        <w:spacing w:after="200"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Ngô Dương Kiều Trân</w:t>
      </w:r>
      <w:r w:rsidRPr="00EE5B95">
        <w:rPr>
          <w:rFonts w:ascii="Times New Roman" w:hAnsi="Times New Roman" w:cs="Times New Roman"/>
          <w:sz w:val="26"/>
          <w:szCs w:val="26"/>
          <w:lang w:val="vi-VN"/>
        </w:rPr>
        <w:tab/>
      </w:r>
      <w:r w:rsidR="00CA005E" w:rsidRPr="00EE5B95">
        <w:rPr>
          <w:rFonts w:ascii="Times New Roman" w:hAnsi="Times New Roman" w:cs="Times New Roman"/>
          <w:sz w:val="26"/>
          <w:szCs w:val="26"/>
          <w:lang w:val="vi-VN"/>
        </w:rPr>
        <w:tab/>
      </w:r>
      <w:r w:rsidRPr="00EE5B95">
        <w:rPr>
          <w:rFonts w:ascii="Times New Roman" w:hAnsi="Times New Roman" w:cs="Times New Roman"/>
          <w:sz w:val="26"/>
          <w:szCs w:val="26"/>
          <w:lang w:val="vi-VN"/>
        </w:rPr>
        <w:t>–  MSSV: 22DH113850</w:t>
      </w:r>
    </w:p>
    <w:p w14:paraId="034220D7" w14:textId="2E81045D" w:rsidR="00E6685A" w:rsidRPr="00EE5B95" w:rsidRDefault="00DD3CEE" w:rsidP="004529A8">
      <w:pPr>
        <w:pStyle w:val="ListParagraph"/>
        <w:numPr>
          <w:ilvl w:val="0"/>
          <w:numId w:val="22"/>
        </w:numPr>
        <w:spacing w:after="200"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Nguyễn Lan Chi </w:t>
      </w:r>
      <w:r w:rsidR="00E6685A" w:rsidRPr="00EE5B95">
        <w:rPr>
          <w:rFonts w:ascii="Times New Roman" w:hAnsi="Times New Roman" w:cs="Times New Roman"/>
          <w:sz w:val="26"/>
          <w:szCs w:val="26"/>
        </w:rPr>
        <w:tab/>
      </w:r>
      <w:r w:rsidR="00E6685A" w:rsidRPr="00EE5B95">
        <w:rPr>
          <w:rFonts w:ascii="Times New Roman" w:hAnsi="Times New Roman" w:cs="Times New Roman"/>
          <w:sz w:val="26"/>
          <w:szCs w:val="26"/>
        </w:rPr>
        <w:tab/>
      </w:r>
      <w:r w:rsidR="00E6685A" w:rsidRPr="00EE5B95">
        <w:rPr>
          <w:rFonts w:ascii="Times New Roman" w:hAnsi="Times New Roman" w:cs="Times New Roman"/>
          <w:sz w:val="26"/>
          <w:szCs w:val="26"/>
          <w:lang w:val="vi-VN"/>
        </w:rPr>
        <w:t xml:space="preserve">–  MSSV: </w:t>
      </w:r>
      <w:r w:rsidRPr="00EE5B95">
        <w:rPr>
          <w:rFonts w:ascii="Times New Roman" w:hAnsi="Times New Roman" w:cs="Times New Roman"/>
          <w:sz w:val="26"/>
          <w:szCs w:val="26"/>
        </w:rPr>
        <w:t>22DH114466</w:t>
      </w:r>
    </w:p>
    <w:p w14:paraId="1AF285BD" w14:textId="44B7CE02" w:rsidR="00E6685A" w:rsidRPr="00EE5B95" w:rsidRDefault="00DD3CEE" w:rsidP="004529A8">
      <w:pPr>
        <w:pStyle w:val="ListParagraph"/>
        <w:numPr>
          <w:ilvl w:val="0"/>
          <w:numId w:val="22"/>
        </w:numPr>
        <w:spacing w:after="200"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Cuột Văn Phong</w:t>
      </w:r>
      <w:r w:rsidR="00E6685A" w:rsidRPr="00EE5B95">
        <w:rPr>
          <w:rFonts w:ascii="Times New Roman" w:hAnsi="Times New Roman" w:cs="Times New Roman"/>
          <w:sz w:val="26"/>
          <w:szCs w:val="26"/>
          <w:lang w:val="vi-VN"/>
        </w:rPr>
        <w:tab/>
      </w:r>
      <w:r w:rsidR="00E6685A" w:rsidRPr="00EE5B95">
        <w:rPr>
          <w:rFonts w:ascii="Times New Roman" w:hAnsi="Times New Roman" w:cs="Times New Roman"/>
          <w:sz w:val="26"/>
          <w:szCs w:val="26"/>
          <w:lang w:val="vi-VN"/>
        </w:rPr>
        <w:tab/>
        <w:t xml:space="preserve">–  MSSV: </w:t>
      </w:r>
      <w:r w:rsidR="00B66E8B" w:rsidRPr="00EE5B95">
        <w:rPr>
          <w:rFonts w:ascii="Times New Roman" w:hAnsi="Times New Roman" w:cs="Times New Roman"/>
          <w:sz w:val="26"/>
          <w:szCs w:val="26"/>
        </w:rPr>
        <w:t>22DH114677</w:t>
      </w:r>
    </w:p>
    <w:p w14:paraId="65016EE3" w14:textId="1B16158A" w:rsidR="00E6685A" w:rsidRPr="00EE5B95" w:rsidRDefault="00B66E8B" w:rsidP="004529A8">
      <w:pPr>
        <w:pStyle w:val="ListParagraph"/>
        <w:numPr>
          <w:ilvl w:val="0"/>
          <w:numId w:val="22"/>
        </w:numPr>
        <w:spacing w:after="200"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Trần Thế Vinh  </w:t>
      </w:r>
      <w:r w:rsidRPr="00EE5B95">
        <w:rPr>
          <w:rFonts w:ascii="Times New Roman" w:hAnsi="Times New Roman" w:cs="Times New Roman"/>
          <w:sz w:val="26"/>
          <w:szCs w:val="26"/>
          <w:lang w:val="vi-VN"/>
        </w:rPr>
        <w:tab/>
      </w:r>
      <w:r w:rsidR="00E6685A" w:rsidRPr="00EE5B95">
        <w:rPr>
          <w:rFonts w:ascii="Times New Roman" w:hAnsi="Times New Roman" w:cs="Times New Roman"/>
          <w:sz w:val="26"/>
          <w:szCs w:val="26"/>
          <w:lang w:val="vi-VN"/>
        </w:rPr>
        <w:tab/>
      </w:r>
      <w:r w:rsidR="00CA005E" w:rsidRPr="00EE5B95">
        <w:rPr>
          <w:rFonts w:ascii="Times New Roman" w:hAnsi="Times New Roman" w:cs="Times New Roman"/>
          <w:sz w:val="26"/>
          <w:szCs w:val="26"/>
          <w:lang w:val="vi-VN"/>
        </w:rPr>
        <w:tab/>
      </w:r>
      <w:r w:rsidR="00E6685A" w:rsidRPr="00EE5B95">
        <w:rPr>
          <w:rFonts w:ascii="Times New Roman" w:hAnsi="Times New Roman" w:cs="Times New Roman"/>
          <w:sz w:val="26"/>
          <w:szCs w:val="26"/>
          <w:lang w:val="vi-VN"/>
        </w:rPr>
        <w:t xml:space="preserve">–  MSSV: </w:t>
      </w:r>
      <w:r w:rsidRPr="00EE5B95">
        <w:rPr>
          <w:rFonts w:ascii="Times New Roman" w:hAnsi="Times New Roman" w:cs="Times New Roman"/>
          <w:sz w:val="26"/>
          <w:szCs w:val="26"/>
        </w:rPr>
        <w:t>22DH114820</w:t>
      </w:r>
    </w:p>
    <w:p w14:paraId="484EE9A3" w14:textId="78BCCB92" w:rsidR="00E6685A" w:rsidRPr="00EE5B95" w:rsidRDefault="00E6685A" w:rsidP="004529A8">
      <w:pPr>
        <w:tabs>
          <w:tab w:val="left" w:pos="2340"/>
          <w:tab w:val="left" w:pos="4680"/>
          <w:tab w:val="left" w:pos="4860"/>
        </w:tabs>
        <w:spacing w:line="360" w:lineRule="auto"/>
        <w:jc w:val="center"/>
        <w:rPr>
          <w:rFonts w:ascii="Times New Roman" w:hAnsi="Times New Roman" w:cs="Times New Roman"/>
          <w:i/>
          <w:iCs/>
          <w:color w:val="000000"/>
          <w:sz w:val="26"/>
          <w:szCs w:val="26"/>
          <w:lang w:val="vi-VN"/>
        </w:rPr>
        <w:sectPr w:rsidR="00E6685A" w:rsidRPr="00EE5B95" w:rsidSect="00E6685A">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EE5B95">
        <w:rPr>
          <w:rFonts w:ascii="Times New Roman" w:hAnsi="Times New Roman" w:cs="Times New Roman"/>
          <w:i/>
          <w:iCs/>
          <w:color w:val="000000"/>
          <w:sz w:val="26"/>
          <w:szCs w:val="26"/>
          <w:lang w:val="vi-VN"/>
        </w:rPr>
        <w:t xml:space="preserve">Tp. Hồ </w:t>
      </w:r>
      <w:r w:rsidR="00B66E8B" w:rsidRPr="00EE5B95">
        <w:rPr>
          <w:rFonts w:ascii="Times New Roman" w:hAnsi="Times New Roman" w:cs="Times New Roman"/>
          <w:i/>
          <w:iCs/>
          <w:color w:val="000000"/>
          <w:sz w:val="26"/>
          <w:szCs w:val="26"/>
          <w:lang w:val="vi-VN"/>
        </w:rPr>
        <w:t>C</w:t>
      </w:r>
      <w:r w:rsidRPr="00EE5B95">
        <w:rPr>
          <w:rFonts w:ascii="Times New Roman" w:hAnsi="Times New Roman" w:cs="Times New Roman"/>
          <w:i/>
          <w:iCs/>
          <w:color w:val="000000"/>
          <w:sz w:val="26"/>
          <w:szCs w:val="26"/>
          <w:lang w:val="vi-VN"/>
        </w:rPr>
        <w:t xml:space="preserve">hí </w:t>
      </w:r>
      <w:r w:rsidR="00B66E8B" w:rsidRPr="00EE5B95">
        <w:rPr>
          <w:rFonts w:ascii="Times New Roman" w:hAnsi="Times New Roman" w:cs="Times New Roman"/>
          <w:i/>
          <w:iCs/>
          <w:color w:val="000000"/>
          <w:sz w:val="26"/>
          <w:szCs w:val="26"/>
          <w:lang w:val="vi-VN"/>
        </w:rPr>
        <w:t>M</w:t>
      </w:r>
      <w:r w:rsidRPr="00EE5B95">
        <w:rPr>
          <w:rFonts w:ascii="Times New Roman" w:hAnsi="Times New Roman" w:cs="Times New Roman"/>
          <w:i/>
          <w:iCs/>
          <w:color w:val="000000"/>
          <w:sz w:val="26"/>
          <w:szCs w:val="26"/>
          <w:lang w:val="vi-VN"/>
        </w:rPr>
        <w:t xml:space="preserve">inh, Ngày </w:t>
      </w:r>
      <w:r w:rsidR="00B66E8B" w:rsidRPr="00EE5B95">
        <w:rPr>
          <w:rFonts w:ascii="Times New Roman" w:hAnsi="Times New Roman" w:cs="Times New Roman"/>
          <w:i/>
          <w:iCs/>
          <w:color w:val="000000"/>
          <w:sz w:val="26"/>
          <w:szCs w:val="26"/>
          <w:lang w:val="vi-VN"/>
        </w:rPr>
        <w:t>25</w:t>
      </w:r>
      <w:r w:rsidRPr="00EE5B95">
        <w:rPr>
          <w:rFonts w:ascii="Times New Roman" w:hAnsi="Times New Roman" w:cs="Times New Roman"/>
          <w:i/>
          <w:iCs/>
          <w:color w:val="000000"/>
          <w:sz w:val="26"/>
          <w:szCs w:val="26"/>
          <w:lang w:val="vi-VN"/>
        </w:rPr>
        <w:t xml:space="preserve"> tháng </w:t>
      </w:r>
      <w:r w:rsidR="00B66E8B" w:rsidRPr="00EE5B95">
        <w:rPr>
          <w:rFonts w:ascii="Times New Roman" w:hAnsi="Times New Roman" w:cs="Times New Roman"/>
          <w:i/>
          <w:iCs/>
          <w:color w:val="000000"/>
          <w:sz w:val="26"/>
          <w:szCs w:val="26"/>
          <w:lang w:val="vi-VN"/>
        </w:rPr>
        <w:t>10</w:t>
      </w:r>
      <w:r w:rsidRPr="00EE5B95">
        <w:rPr>
          <w:rFonts w:ascii="Times New Roman" w:hAnsi="Times New Roman" w:cs="Times New Roman"/>
          <w:i/>
          <w:iCs/>
          <w:color w:val="000000"/>
          <w:sz w:val="26"/>
          <w:szCs w:val="26"/>
          <w:lang w:val="vi-VN"/>
        </w:rPr>
        <w:t xml:space="preserve"> năm 2024</w:t>
      </w:r>
    </w:p>
    <w:p w14:paraId="1665F340" w14:textId="77777777" w:rsidR="00B66E8B" w:rsidRPr="00EE5B95" w:rsidRDefault="00B66E8B" w:rsidP="004529A8">
      <w:pPr>
        <w:spacing w:after="0" w:line="360" w:lineRule="auto"/>
        <w:jc w:val="center"/>
        <w:rPr>
          <w:rFonts w:ascii="Times New Roman" w:hAnsi="Times New Roman" w:cs="Times New Roman"/>
          <w:sz w:val="26"/>
          <w:szCs w:val="26"/>
          <w:lang w:val="vi-VN"/>
        </w:rPr>
      </w:pPr>
      <w:r w:rsidRPr="00EE5B95">
        <w:rPr>
          <w:rFonts w:ascii="Times New Roman" w:hAnsi="Times New Roman" w:cs="Times New Roman"/>
          <w:sz w:val="26"/>
          <w:szCs w:val="26"/>
          <w:lang w:val="vi-VN"/>
        </w:rPr>
        <w:lastRenderedPageBreak/>
        <w:t>Bộ Giáo Dục Và Đào Tạo</w:t>
      </w:r>
    </w:p>
    <w:p w14:paraId="60319A57" w14:textId="77777777" w:rsidR="00B66E8B" w:rsidRPr="00EE5B95" w:rsidRDefault="00B66E8B" w:rsidP="004529A8">
      <w:pPr>
        <w:spacing w:after="0" w:line="360" w:lineRule="auto"/>
        <w:jc w:val="center"/>
        <w:rPr>
          <w:rFonts w:ascii="Times New Roman" w:hAnsi="Times New Roman" w:cs="Times New Roman"/>
          <w:sz w:val="26"/>
          <w:szCs w:val="26"/>
          <w:lang w:val="vi-VN"/>
        </w:rPr>
      </w:pPr>
      <w:r w:rsidRPr="00EE5B95">
        <w:rPr>
          <w:rFonts w:ascii="Times New Roman" w:hAnsi="Times New Roman" w:cs="Times New Roman"/>
          <w:sz w:val="26"/>
          <w:szCs w:val="26"/>
          <w:lang w:val="vi-VN"/>
        </w:rPr>
        <w:t>Trường Đại Học Ngoại Ngữ - Tin Học Thành Phố Hồ Chí Minh</w:t>
      </w:r>
    </w:p>
    <w:p w14:paraId="69FAEF5E" w14:textId="77777777" w:rsidR="00B66E8B" w:rsidRPr="00EE5B95" w:rsidRDefault="00B66E8B" w:rsidP="004529A8">
      <w:pPr>
        <w:spacing w:after="0" w:line="360" w:lineRule="auto"/>
        <w:jc w:val="center"/>
        <w:rPr>
          <w:rFonts w:ascii="Times New Roman" w:hAnsi="Times New Roman" w:cs="Times New Roman"/>
          <w:b/>
          <w:sz w:val="26"/>
          <w:szCs w:val="26"/>
          <w:lang w:val="vi-VN"/>
        </w:rPr>
      </w:pPr>
      <w:r w:rsidRPr="00EE5B95">
        <w:rPr>
          <w:rFonts w:ascii="Times New Roman" w:hAnsi="Times New Roman" w:cs="Times New Roman"/>
          <w:b/>
          <w:sz w:val="26"/>
          <w:szCs w:val="26"/>
          <w:lang w:val="vi-VN"/>
        </w:rPr>
        <w:t>Khoa Công Nghệ Thông Tin</w:t>
      </w:r>
    </w:p>
    <w:p w14:paraId="5ABDDB56" w14:textId="77777777" w:rsidR="00B66E8B" w:rsidRPr="00EE5B95" w:rsidRDefault="00B66E8B" w:rsidP="004529A8">
      <w:pPr>
        <w:spacing w:after="0" w:line="360" w:lineRule="auto"/>
        <w:jc w:val="center"/>
        <w:rPr>
          <w:rFonts w:ascii="Times New Roman" w:hAnsi="Times New Roman" w:cs="Times New Roman"/>
          <w:b/>
          <w:sz w:val="26"/>
          <w:szCs w:val="26"/>
          <w:lang w:val="vi-VN"/>
        </w:rPr>
      </w:pPr>
    </w:p>
    <w:p w14:paraId="2F855C26" w14:textId="77777777" w:rsidR="00B66E8B" w:rsidRPr="00EE5B95" w:rsidRDefault="00B66E8B" w:rsidP="004529A8">
      <w:pPr>
        <w:spacing w:after="0" w:line="360" w:lineRule="auto"/>
        <w:jc w:val="center"/>
        <w:rPr>
          <w:rFonts w:ascii="Times New Roman" w:hAnsi="Times New Roman" w:cs="Times New Roman"/>
          <w:b/>
          <w:sz w:val="26"/>
          <w:szCs w:val="26"/>
          <w:lang w:val="vi-VN"/>
        </w:rPr>
      </w:pPr>
      <w:r w:rsidRPr="00EE5B95">
        <w:rPr>
          <w:rFonts w:ascii="Times New Roman" w:hAnsi="Times New Roman" w:cs="Times New Roman"/>
          <w:noProof/>
          <w:sz w:val="26"/>
          <w:szCs w:val="26"/>
        </w:rPr>
        <w:drawing>
          <wp:inline distT="0" distB="0" distL="0" distR="0" wp14:anchorId="2B928CC9" wp14:editId="134B0D95">
            <wp:extent cx="2689225" cy="1731645"/>
            <wp:effectExtent l="0" t="0" r="0" b="0"/>
            <wp:docPr id="95992474" name="Hình ảnh 2" descr="A yellow oval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3163" name="Hình ảnh 2" descr="A yellow oval with red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89225" cy="1731645"/>
                    </a:xfrm>
                    <a:prstGeom prst="rect">
                      <a:avLst/>
                    </a:prstGeom>
                    <a:noFill/>
                    <a:ln>
                      <a:noFill/>
                    </a:ln>
                  </pic:spPr>
                </pic:pic>
              </a:graphicData>
            </a:graphic>
          </wp:inline>
        </w:drawing>
      </w:r>
    </w:p>
    <w:p w14:paraId="2A2CE969" w14:textId="77777777" w:rsidR="00B66E8B" w:rsidRPr="00EE5B95" w:rsidRDefault="00B66E8B" w:rsidP="004529A8">
      <w:pPr>
        <w:spacing w:after="0" w:line="360" w:lineRule="auto"/>
        <w:jc w:val="center"/>
        <w:rPr>
          <w:rFonts w:ascii="Times New Roman" w:hAnsi="Times New Roman" w:cs="Times New Roman"/>
          <w:b/>
          <w:sz w:val="26"/>
          <w:szCs w:val="26"/>
          <w:lang w:val="vi-VN"/>
        </w:rPr>
      </w:pPr>
    </w:p>
    <w:p w14:paraId="18031F30" w14:textId="77777777" w:rsidR="00B66E8B" w:rsidRPr="00EE5B95" w:rsidRDefault="00B66E8B" w:rsidP="004529A8">
      <w:pPr>
        <w:spacing w:after="0" w:line="360" w:lineRule="auto"/>
        <w:jc w:val="center"/>
        <w:rPr>
          <w:rFonts w:ascii="Times New Roman" w:hAnsi="Times New Roman" w:cs="Times New Roman"/>
          <w:b/>
          <w:sz w:val="26"/>
          <w:szCs w:val="26"/>
          <w:lang w:val="vi-VN"/>
        </w:rPr>
      </w:pPr>
      <w:r w:rsidRPr="00EE5B95">
        <w:rPr>
          <w:rFonts w:ascii="Times New Roman" w:hAnsi="Times New Roman" w:cs="Times New Roman"/>
          <w:b/>
          <w:sz w:val="26"/>
          <w:szCs w:val="26"/>
          <w:lang w:val="vi-VN"/>
        </w:rPr>
        <w:t>MÔN HỌC : CÔNG NGHỆ PHẦN MỀM NÂNG CAO</w:t>
      </w:r>
    </w:p>
    <w:p w14:paraId="4AD03733" w14:textId="77777777" w:rsidR="00B66E8B" w:rsidRPr="00EE5B95" w:rsidRDefault="00B66E8B" w:rsidP="004529A8">
      <w:pPr>
        <w:spacing w:after="0" w:line="360" w:lineRule="auto"/>
        <w:jc w:val="center"/>
        <w:rPr>
          <w:rFonts w:ascii="Times New Roman" w:hAnsi="Times New Roman" w:cs="Times New Roman"/>
          <w:sz w:val="26"/>
          <w:szCs w:val="26"/>
          <w:lang w:val="vi-VN"/>
        </w:rPr>
      </w:pPr>
      <w:r w:rsidRPr="00EE5B95">
        <w:rPr>
          <w:rFonts w:ascii="Times New Roman" w:hAnsi="Times New Roman" w:cs="Times New Roman"/>
          <w:b/>
          <w:sz w:val="26"/>
          <w:szCs w:val="26"/>
          <w:lang w:val="vi-VN"/>
        </w:rPr>
        <w:t>ĐỀ TÀI : QUẢN LÝ PHÒNG KHÁM</w:t>
      </w:r>
    </w:p>
    <w:p w14:paraId="30E2734C" w14:textId="77777777" w:rsidR="00B66E8B" w:rsidRPr="00EE5B95" w:rsidRDefault="00B66E8B" w:rsidP="004529A8">
      <w:pPr>
        <w:spacing w:after="0" w:line="360" w:lineRule="auto"/>
        <w:rPr>
          <w:rFonts w:ascii="Times New Roman" w:hAnsi="Times New Roman" w:cs="Times New Roman"/>
          <w:sz w:val="26"/>
          <w:szCs w:val="26"/>
          <w:lang w:val="vi-VN"/>
        </w:rPr>
      </w:pPr>
    </w:p>
    <w:p w14:paraId="7A6E074B" w14:textId="77777777" w:rsidR="00B66E8B" w:rsidRPr="00EE5B95" w:rsidRDefault="00B66E8B" w:rsidP="004529A8">
      <w:pPr>
        <w:spacing w:after="0" w:line="360" w:lineRule="auto"/>
        <w:ind w:left="2160" w:firstLineChars="426" w:firstLine="1112"/>
        <w:jc w:val="center"/>
        <w:rPr>
          <w:rFonts w:ascii="Times New Roman" w:hAnsi="Times New Roman" w:cs="Times New Roman"/>
          <w:sz w:val="26"/>
          <w:szCs w:val="26"/>
          <w:lang w:val="vi-VN"/>
        </w:rPr>
      </w:pPr>
      <w:r w:rsidRPr="00EE5B95">
        <w:rPr>
          <w:rFonts w:ascii="Times New Roman" w:hAnsi="Times New Roman" w:cs="Times New Roman"/>
          <w:b/>
          <w:sz w:val="26"/>
          <w:szCs w:val="26"/>
          <w:lang w:val="vi-VN"/>
        </w:rPr>
        <w:t>Giáo Viên Hướng Dẫn :</w:t>
      </w:r>
      <w:r w:rsidRPr="00EE5B95">
        <w:rPr>
          <w:rFonts w:ascii="Times New Roman" w:hAnsi="Times New Roman" w:cs="Times New Roman"/>
          <w:sz w:val="26"/>
          <w:szCs w:val="26"/>
          <w:lang w:val="vi-VN"/>
        </w:rPr>
        <w:t xml:space="preserve"> ThS. Đặng Thị Kim Giao</w:t>
      </w:r>
    </w:p>
    <w:p w14:paraId="6A1ABC88" w14:textId="77777777" w:rsidR="00B66E8B" w:rsidRPr="00EE5B95" w:rsidRDefault="00B66E8B" w:rsidP="004529A8">
      <w:pPr>
        <w:spacing w:line="360" w:lineRule="auto"/>
        <w:jc w:val="center"/>
        <w:rPr>
          <w:rFonts w:ascii="Times New Roman" w:hAnsi="Times New Roman" w:cs="Times New Roman"/>
          <w:sz w:val="26"/>
          <w:szCs w:val="26"/>
          <w:lang w:val="vi-VN"/>
        </w:rPr>
      </w:pPr>
    </w:p>
    <w:p w14:paraId="1EBFAA04" w14:textId="77777777" w:rsidR="00B66E8B" w:rsidRPr="00EE5B95" w:rsidRDefault="00B66E8B" w:rsidP="004529A8">
      <w:pPr>
        <w:spacing w:line="360" w:lineRule="auto"/>
        <w:ind w:left="2160" w:firstLine="720"/>
        <w:rPr>
          <w:rFonts w:ascii="Times New Roman" w:hAnsi="Times New Roman" w:cs="Times New Roman"/>
          <w:b/>
          <w:sz w:val="26"/>
          <w:szCs w:val="26"/>
          <w:lang w:val="vi-VN"/>
        </w:rPr>
      </w:pPr>
      <w:r w:rsidRPr="00EE5B95">
        <w:rPr>
          <w:rFonts w:ascii="Times New Roman" w:hAnsi="Times New Roman" w:cs="Times New Roman"/>
          <w:b/>
          <w:sz w:val="26"/>
          <w:szCs w:val="26"/>
          <w:lang w:val="vi-VN"/>
        </w:rPr>
        <w:t xml:space="preserve">            Thành Viên :</w:t>
      </w:r>
    </w:p>
    <w:p w14:paraId="39EA118D" w14:textId="77777777" w:rsidR="00B66E8B" w:rsidRPr="00EE5B95" w:rsidRDefault="00B66E8B" w:rsidP="004529A8">
      <w:pPr>
        <w:pStyle w:val="ListParagraph"/>
        <w:numPr>
          <w:ilvl w:val="0"/>
          <w:numId w:val="24"/>
        </w:numPr>
        <w:spacing w:after="200"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Phạm Ngọc Duy </w:t>
      </w:r>
      <w:r w:rsidRPr="00EE5B95">
        <w:rPr>
          <w:rFonts w:ascii="Times New Roman" w:hAnsi="Times New Roman" w:cs="Times New Roman"/>
          <w:sz w:val="26"/>
          <w:szCs w:val="26"/>
          <w:lang w:val="vi-VN"/>
        </w:rPr>
        <w:tab/>
      </w:r>
      <w:r w:rsidRPr="00EE5B95">
        <w:rPr>
          <w:rFonts w:ascii="Times New Roman" w:hAnsi="Times New Roman" w:cs="Times New Roman"/>
          <w:sz w:val="26"/>
          <w:szCs w:val="26"/>
          <w:lang w:val="vi-VN"/>
        </w:rPr>
        <w:tab/>
        <w:t xml:space="preserve">–  MSSV: </w:t>
      </w:r>
      <w:r w:rsidRPr="00EE5B95">
        <w:rPr>
          <w:rFonts w:ascii="Times New Roman" w:hAnsi="Times New Roman" w:cs="Times New Roman"/>
          <w:sz w:val="26"/>
          <w:szCs w:val="26"/>
        </w:rPr>
        <w:t>21DH113535</w:t>
      </w:r>
    </w:p>
    <w:p w14:paraId="223658B9" w14:textId="394509BA" w:rsidR="00B66E8B" w:rsidRPr="00EE5B95" w:rsidRDefault="00B66E8B" w:rsidP="004529A8">
      <w:pPr>
        <w:pStyle w:val="ListParagraph"/>
        <w:numPr>
          <w:ilvl w:val="0"/>
          <w:numId w:val="24"/>
        </w:numPr>
        <w:spacing w:after="200"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Ngô Dương Kiều Trân</w:t>
      </w:r>
      <w:r w:rsidRPr="00EE5B95">
        <w:rPr>
          <w:rFonts w:ascii="Times New Roman" w:hAnsi="Times New Roman" w:cs="Times New Roman"/>
          <w:sz w:val="26"/>
          <w:szCs w:val="26"/>
          <w:lang w:val="vi-VN"/>
        </w:rPr>
        <w:tab/>
      </w:r>
      <w:r w:rsidR="00CA005E" w:rsidRPr="00EE5B95">
        <w:rPr>
          <w:rFonts w:ascii="Times New Roman" w:hAnsi="Times New Roman" w:cs="Times New Roman"/>
          <w:sz w:val="26"/>
          <w:szCs w:val="26"/>
          <w:lang w:val="vi-VN"/>
        </w:rPr>
        <w:tab/>
      </w:r>
      <w:r w:rsidRPr="00EE5B95">
        <w:rPr>
          <w:rFonts w:ascii="Times New Roman" w:hAnsi="Times New Roman" w:cs="Times New Roman"/>
          <w:sz w:val="26"/>
          <w:szCs w:val="26"/>
          <w:lang w:val="vi-VN"/>
        </w:rPr>
        <w:t>–  MSSV: 22DH113850</w:t>
      </w:r>
    </w:p>
    <w:p w14:paraId="78D275E9" w14:textId="77777777" w:rsidR="00B66E8B" w:rsidRPr="00EE5B95" w:rsidRDefault="00B66E8B" w:rsidP="004529A8">
      <w:pPr>
        <w:pStyle w:val="ListParagraph"/>
        <w:numPr>
          <w:ilvl w:val="0"/>
          <w:numId w:val="24"/>
        </w:numPr>
        <w:spacing w:after="200"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Nguyễn Lan Chi </w:t>
      </w:r>
      <w:r w:rsidRPr="00EE5B95">
        <w:rPr>
          <w:rFonts w:ascii="Times New Roman" w:hAnsi="Times New Roman" w:cs="Times New Roman"/>
          <w:sz w:val="26"/>
          <w:szCs w:val="26"/>
          <w:lang w:val="vi-VN"/>
        </w:rPr>
        <w:tab/>
      </w:r>
      <w:r w:rsidRPr="00EE5B95">
        <w:rPr>
          <w:rFonts w:ascii="Times New Roman" w:hAnsi="Times New Roman" w:cs="Times New Roman"/>
          <w:sz w:val="26"/>
          <w:szCs w:val="26"/>
          <w:lang w:val="vi-VN"/>
        </w:rPr>
        <w:tab/>
        <w:t xml:space="preserve">–  MSSV: </w:t>
      </w:r>
      <w:r w:rsidRPr="00EE5B95">
        <w:rPr>
          <w:rFonts w:ascii="Times New Roman" w:hAnsi="Times New Roman" w:cs="Times New Roman"/>
          <w:sz w:val="26"/>
          <w:szCs w:val="26"/>
        </w:rPr>
        <w:t>22DH114466</w:t>
      </w:r>
    </w:p>
    <w:p w14:paraId="3D026D59" w14:textId="77777777" w:rsidR="00B66E8B" w:rsidRPr="00EE5B95" w:rsidRDefault="00B66E8B" w:rsidP="004529A8">
      <w:pPr>
        <w:pStyle w:val="ListParagraph"/>
        <w:numPr>
          <w:ilvl w:val="0"/>
          <w:numId w:val="24"/>
        </w:numPr>
        <w:spacing w:after="200"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Cuột Văn Phong</w:t>
      </w:r>
      <w:r w:rsidRPr="00EE5B95">
        <w:rPr>
          <w:rFonts w:ascii="Times New Roman" w:hAnsi="Times New Roman" w:cs="Times New Roman"/>
          <w:sz w:val="26"/>
          <w:szCs w:val="26"/>
          <w:lang w:val="vi-VN"/>
        </w:rPr>
        <w:tab/>
      </w:r>
      <w:r w:rsidRPr="00EE5B95">
        <w:rPr>
          <w:rFonts w:ascii="Times New Roman" w:hAnsi="Times New Roman" w:cs="Times New Roman"/>
          <w:sz w:val="26"/>
          <w:szCs w:val="26"/>
          <w:lang w:val="vi-VN"/>
        </w:rPr>
        <w:tab/>
        <w:t xml:space="preserve">–  MSSV: </w:t>
      </w:r>
      <w:r w:rsidRPr="00EE5B95">
        <w:rPr>
          <w:rFonts w:ascii="Times New Roman" w:hAnsi="Times New Roman" w:cs="Times New Roman"/>
          <w:sz w:val="26"/>
          <w:szCs w:val="26"/>
        </w:rPr>
        <w:t>22DH114677</w:t>
      </w:r>
    </w:p>
    <w:p w14:paraId="2129B2FF" w14:textId="2893000F" w:rsidR="00B66E8B" w:rsidRPr="00EE5B95" w:rsidRDefault="00B66E8B" w:rsidP="004529A8">
      <w:pPr>
        <w:pStyle w:val="ListParagraph"/>
        <w:numPr>
          <w:ilvl w:val="0"/>
          <w:numId w:val="24"/>
        </w:numPr>
        <w:spacing w:after="200"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Trần Thế Vinh  </w:t>
      </w:r>
      <w:r w:rsidRPr="00EE5B95">
        <w:rPr>
          <w:rFonts w:ascii="Times New Roman" w:hAnsi="Times New Roman" w:cs="Times New Roman"/>
          <w:sz w:val="26"/>
          <w:szCs w:val="26"/>
          <w:lang w:val="vi-VN"/>
        </w:rPr>
        <w:tab/>
      </w:r>
      <w:r w:rsidRPr="00EE5B95">
        <w:rPr>
          <w:rFonts w:ascii="Times New Roman" w:hAnsi="Times New Roman" w:cs="Times New Roman"/>
          <w:sz w:val="26"/>
          <w:szCs w:val="26"/>
          <w:lang w:val="vi-VN"/>
        </w:rPr>
        <w:tab/>
      </w:r>
      <w:r w:rsidR="00CA005E" w:rsidRPr="00EE5B95">
        <w:rPr>
          <w:rFonts w:ascii="Times New Roman" w:hAnsi="Times New Roman" w:cs="Times New Roman"/>
          <w:sz w:val="26"/>
          <w:szCs w:val="26"/>
          <w:lang w:val="vi-VN"/>
        </w:rPr>
        <w:tab/>
      </w:r>
      <w:r w:rsidRPr="00EE5B95">
        <w:rPr>
          <w:rFonts w:ascii="Times New Roman" w:hAnsi="Times New Roman" w:cs="Times New Roman"/>
          <w:sz w:val="26"/>
          <w:szCs w:val="26"/>
          <w:lang w:val="vi-VN"/>
        </w:rPr>
        <w:t xml:space="preserve">–  MSSV: </w:t>
      </w:r>
      <w:r w:rsidRPr="00EE5B95">
        <w:rPr>
          <w:rFonts w:ascii="Times New Roman" w:hAnsi="Times New Roman" w:cs="Times New Roman"/>
          <w:sz w:val="26"/>
          <w:szCs w:val="26"/>
        </w:rPr>
        <w:t>22DH114820</w:t>
      </w:r>
    </w:p>
    <w:p w14:paraId="57C494EF" w14:textId="073B0452" w:rsidR="00B66E8B" w:rsidRPr="00EE5B95" w:rsidRDefault="00B66E8B" w:rsidP="004529A8">
      <w:pPr>
        <w:tabs>
          <w:tab w:val="left" w:pos="2340"/>
          <w:tab w:val="left" w:pos="4680"/>
          <w:tab w:val="left" w:pos="4860"/>
        </w:tabs>
        <w:spacing w:line="360" w:lineRule="auto"/>
        <w:jc w:val="center"/>
        <w:rPr>
          <w:rFonts w:ascii="Times New Roman" w:hAnsi="Times New Roman" w:cs="Times New Roman"/>
          <w:i/>
          <w:iCs/>
          <w:color w:val="000000"/>
          <w:sz w:val="26"/>
          <w:szCs w:val="26"/>
          <w:lang w:val="vi-VN"/>
        </w:rPr>
        <w:sectPr w:rsidR="00B66E8B" w:rsidRPr="00EE5B95" w:rsidSect="00B66E8B">
          <w:headerReference w:type="even" r:id="rId15"/>
          <w:headerReference w:type="default" r:id="rId16"/>
          <w:footerReference w:type="even" r:id="rId17"/>
          <w:footerReference w:type="default" r:id="rId18"/>
          <w:headerReference w:type="first" r:id="rId19"/>
          <w:footerReference w:type="first" r:id="rId20"/>
          <w:pgSz w:w="12240" w:h="15840"/>
          <w:pgMar w:top="1134" w:right="1134" w:bottom="1134" w:left="1134" w:header="720" w:footer="720" w:gutter="0"/>
          <w:pgNumType w:fmt="lowerRoman" w:start="1"/>
          <w:cols w:space="720"/>
          <w:titlePg/>
          <w:docGrid w:linePitch="360"/>
        </w:sectPr>
      </w:pPr>
      <w:r w:rsidRPr="00EE5B95">
        <w:rPr>
          <w:rFonts w:ascii="Times New Roman" w:hAnsi="Times New Roman" w:cs="Times New Roman"/>
          <w:i/>
          <w:iCs/>
          <w:color w:val="000000"/>
          <w:sz w:val="26"/>
          <w:szCs w:val="26"/>
          <w:lang w:val="vi-VN"/>
        </w:rPr>
        <w:t>Tp. Hồ Chí Minh, Ngày 25 tháng 10 năm 2024</w:t>
      </w:r>
    </w:p>
    <w:p w14:paraId="3E7EE444" w14:textId="564E9788" w:rsidR="00E6685A" w:rsidRPr="00EE5B95" w:rsidRDefault="00E6685A" w:rsidP="004529A8">
      <w:pPr>
        <w:spacing w:line="360" w:lineRule="auto"/>
        <w:rPr>
          <w:rFonts w:ascii="Times New Roman" w:eastAsiaTheme="majorEastAsia" w:hAnsi="Times New Roman" w:cs="Times New Roman"/>
          <w:b/>
          <w:bCs/>
          <w:sz w:val="26"/>
          <w:szCs w:val="26"/>
          <w:lang w:val="vi-VN"/>
        </w:rPr>
      </w:pPr>
    </w:p>
    <w:sdt>
      <w:sdtPr>
        <w:rPr>
          <w:rFonts w:asciiTheme="minorHAnsi" w:eastAsiaTheme="minorEastAsia" w:hAnsiTheme="minorHAnsi" w:cstheme="minorBidi"/>
          <w:color w:val="auto"/>
          <w:kern w:val="2"/>
          <w:sz w:val="26"/>
          <w:szCs w:val="26"/>
          <w14:ligatures w14:val="standardContextual"/>
        </w:rPr>
        <w:id w:val="1977476934"/>
        <w:docPartObj>
          <w:docPartGallery w:val="Table of Contents"/>
          <w:docPartUnique/>
        </w:docPartObj>
      </w:sdtPr>
      <w:sdtEndPr>
        <w:rPr>
          <w:b/>
        </w:rPr>
      </w:sdtEndPr>
      <w:sdtContent>
        <w:p w14:paraId="1CD93BB0" w14:textId="7C85AF8D" w:rsidR="00B66E8B" w:rsidRPr="00EE5B95" w:rsidRDefault="00B66E8B" w:rsidP="004529A8">
          <w:pPr>
            <w:pStyle w:val="TOCHeading"/>
            <w:spacing w:line="360" w:lineRule="auto"/>
            <w:rPr>
              <w:sz w:val="26"/>
              <w:szCs w:val="26"/>
              <w:lang w:val="vi-VN"/>
            </w:rPr>
          </w:pPr>
          <w:r w:rsidRPr="00EE5B95">
            <w:rPr>
              <w:sz w:val="26"/>
              <w:szCs w:val="26"/>
            </w:rPr>
            <w:t>Mục</w:t>
          </w:r>
          <w:r w:rsidRPr="00EE5B95">
            <w:rPr>
              <w:sz w:val="26"/>
              <w:szCs w:val="26"/>
              <w:lang w:val="vi-VN"/>
            </w:rPr>
            <w:t xml:space="preserve"> Lục</w:t>
          </w:r>
        </w:p>
        <w:p w14:paraId="44BC78C8" w14:textId="6EC16458" w:rsidR="00CA005E" w:rsidRPr="00EE5B95" w:rsidRDefault="00B66E8B" w:rsidP="004529A8">
          <w:pPr>
            <w:pStyle w:val="TOC1"/>
            <w:tabs>
              <w:tab w:val="right" w:leader="dot" w:pos="9625"/>
            </w:tabs>
            <w:spacing w:line="360" w:lineRule="auto"/>
            <w:rPr>
              <w:rFonts w:eastAsiaTheme="minorEastAsia"/>
              <w:noProof/>
              <w:kern w:val="2"/>
              <w:sz w:val="26"/>
              <w:szCs w:val="26"/>
              <w14:ligatures w14:val="standardContextual"/>
            </w:rPr>
          </w:pPr>
          <w:r w:rsidRPr="00EE5B95">
            <w:rPr>
              <w:rFonts w:ascii="Times New Roman" w:hAnsi="Times New Roman" w:cs="Times New Roman"/>
              <w:sz w:val="26"/>
              <w:szCs w:val="26"/>
            </w:rPr>
            <w:fldChar w:fldCharType="begin"/>
          </w:r>
          <w:r w:rsidRPr="00EE5B95">
            <w:rPr>
              <w:rFonts w:ascii="Times New Roman" w:hAnsi="Times New Roman" w:cs="Times New Roman"/>
              <w:sz w:val="26"/>
              <w:szCs w:val="26"/>
            </w:rPr>
            <w:instrText xml:space="preserve"> TOC \o "1-3" \h \z \u </w:instrText>
          </w:r>
          <w:r w:rsidRPr="00EE5B95">
            <w:rPr>
              <w:rFonts w:ascii="Times New Roman" w:hAnsi="Times New Roman" w:cs="Times New Roman"/>
              <w:sz w:val="26"/>
              <w:szCs w:val="26"/>
            </w:rPr>
            <w:fldChar w:fldCharType="separate"/>
          </w:r>
          <w:hyperlink w:anchor="_Toc180704297" w:history="1">
            <w:r w:rsidR="00CA005E" w:rsidRPr="00EE5B95">
              <w:rPr>
                <w:rStyle w:val="Hyperlink"/>
                <w:rFonts w:ascii="Times New Roman" w:hAnsi="Times New Roman" w:cs="Times New Roman"/>
                <w:b/>
                <w:bCs/>
                <w:noProof/>
                <w:sz w:val="26"/>
                <w:szCs w:val="26"/>
              </w:rPr>
              <w:t>GIỚI THIỆU</w:t>
            </w:r>
            <w:r w:rsidR="00CA005E" w:rsidRPr="00EE5B95">
              <w:rPr>
                <w:noProof/>
                <w:webHidden/>
                <w:sz w:val="26"/>
                <w:szCs w:val="26"/>
              </w:rPr>
              <w:tab/>
            </w:r>
            <w:r w:rsidR="00CA005E" w:rsidRPr="00EE5B95">
              <w:rPr>
                <w:noProof/>
                <w:webHidden/>
                <w:sz w:val="26"/>
                <w:szCs w:val="26"/>
              </w:rPr>
              <w:fldChar w:fldCharType="begin"/>
            </w:r>
            <w:r w:rsidR="00CA005E" w:rsidRPr="00EE5B95">
              <w:rPr>
                <w:noProof/>
                <w:webHidden/>
                <w:sz w:val="26"/>
                <w:szCs w:val="26"/>
              </w:rPr>
              <w:instrText xml:space="preserve"> PAGEREF _Toc180704297 \h </w:instrText>
            </w:r>
            <w:r w:rsidR="00CA005E" w:rsidRPr="00EE5B95">
              <w:rPr>
                <w:noProof/>
                <w:webHidden/>
                <w:sz w:val="26"/>
                <w:szCs w:val="26"/>
              </w:rPr>
            </w:r>
            <w:r w:rsidR="00CA005E" w:rsidRPr="00EE5B95">
              <w:rPr>
                <w:noProof/>
                <w:webHidden/>
                <w:sz w:val="26"/>
                <w:szCs w:val="26"/>
              </w:rPr>
              <w:fldChar w:fldCharType="separate"/>
            </w:r>
            <w:r w:rsidR="00CA005E" w:rsidRPr="00EE5B95">
              <w:rPr>
                <w:noProof/>
                <w:webHidden/>
                <w:sz w:val="26"/>
                <w:szCs w:val="26"/>
              </w:rPr>
              <w:t>8</w:t>
            </w:r>
            <w:r w:rsidR="00CA005E" w:rsidRPr="00EE5B95">
              <w:rPr>
                <w:noProof/>
                <w:webHidden/>
                <w:sz w:val="26"/>
                <w:szCs w:val="26"/>
              </w:rPr>
              <w:fldChar w:fldCharType="end"/>
            </w:r>
          </w:hyperlink>
        </w:p>
        <w:p w14:paraId="0D725C90" w14:textId="54858713" w:rsidR="00CA005E" w:rsidRPr="00EE5B95" w:rsidRDefault="00CA005E" w:rsidP="004529A8">
          <w:pPr>
            <w:pStyle w:val="TOC1"/>
            <w:tabs>
              <w:tab w:val="right" w:leader="dot" w:pos="9625"/>
            </w:tabs>
            <w:spacing w:line="360" w:lineRule="auto"/>
            <w:rPr>
              <w:rFonts w:eastAsiaTheme="minorEastAsia"/>
              <w:noProof/>
              <w:kern w:val="2"/>
              <w:sz w:val="26"/>
              <w:szCs w:val="26"/>
              <w14:ligatures w14:val="standardContextual"/>
            </w:rPr>
          </w:pPr>
          <w:hyperlink w:anchor="_Toc180704298" w:history="1">
            <w:r w:rsidRPr="00EE5B95">
              <w:rPr>
                <w:rStyle w:val="Hyperlink"/>
                <w:rFonts w:ascii="Times New Roman" w:hAnsi="Times New Roman" w:cs="Times New Roman"/>
                <w:b/>
                <w:noProof/>
                <w:sz w:val="26"/>
                <w:szCs w:val="26"/>
                <w:lang w:val="vi-VN"/>
              </w:rPr>
              <w:t>LỜI CẢM 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_Toc180704298 \h </w:instrText>
            </w:r>
            <w:r w:rsidRPr="00EE5B95">
              <w:rPr>
                <w:noProof/>
                <w:webHidden/>
                <w:sz w:val="26"/>
                <w:szCs w:val="26"/>
              </w:rPr>
            </w:r>
            <w:r w:rsidRPr="00EE5B95">
              <w:rPr>
                <w:noProof/>
                <w:webHidden/>
                <w:sz w:val="26"/>
                <w:szCs w:val="26"/>
              </w:rPr>
              <w:fldChar w:fldCharType="separate"/>
            </w:r>
            <w:r w:rsidRPr="00EE5B95">
              <w:rPr>
                <w:noProof/>
                <w:webHidden/>
                <w:sz w:val="26"/>
                <w:szCs w:val="26"/>
              </w:rPr>
              <w:t>9</w:t>
            </w:r>
            <w:r w:rsidRPr="00EE5B95">
              <w:rPr>
                <w:noProof/>
                <w:webHidden/>
                <w:sz w:val="26"/>
                <w:szCs w:val="26"/>
              </w:rPr>
              <w:fldChar w:fldCharType="end"/>
            </w:r>
          </w:hyperlink>
        </w:p>
        <w:p w14:paraId="7755B3DC" w14:textId="069B5FA8" w:rsidR="00CA005E" w:rsidRPr="00EE5B95" w:rsidRDefault="00CA005E" w:rsidP="004529A8">
          <w:pPr>
            <w:pStyle w:val="TOC1"/>
            <w:tabs>
              <w:tab w:val="right" w:leader="dot" w:pos="9625"/>
            </w:tabs>
            <w:spacing w:line="360" w:lineRule="auto"/>
            <w:rPr>
              <w:rFonts w:eastAsiaTheme="minorEastAsia"/>
              <w:noProof/>
              <w:kern w:val="2"/>
              <w:sz w:val="26"/>
              <w:szCs w:val="26"/>
              <w14:ligatures w14:val="standardContextual"/>
            </w:rPr>
          </w:pPr>
          <w:hyperlink w:anchor="_Toc180704299" w:history="1">
            <w:r w:rsidRPr="00EE5B95">
              <w:rPr>
                <w:rStyle w:val="Hyperlink"/>
                <w:rFonts w:ascii="Times New Roman" w:hAnsi="Times New Roman" w:cs="Times New Roman"/>
                <w:b/>
                <w:noProof/>
                <w:sz w:val="26"/>
                <w:szCs w:val="26"/>
                <w:lang w:val="en-GB"/>
              </w:rPr>
              <w:t>BẢNG PHÂN CÔNG VÀ ĐÁNH GIÁ THÀNH VIÊN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_Toc180704299 \h </w:instrText>
            </w:r>
            <w:r w:rsidRPr="00EE5B95">
              <w:rPr>
                <w:noProof/>
                <w:webHidden/>
                <w:sz w:val="26"/>
                <w:szCs w:val="26"/>
              </w:rPr>
            </w:r>
            <w:r w:rsidRPr="00EE5B95">
              <w:rPr>
                <w:noProof/>
                <w:webHidden/>
                <w:sz w:val="26"/>
                <w:szCs w:val="26"/>
              </w:rPr>
              <w:fldChar w:fldCharType="separate"/>
            </w:r>
            <w:r w:rsidRPr="00EE5B95">
              <w:rPr>
                <w:noProof/>
                <w:webHidden/>
                <w:sz w:val="26"/>
                <w:szCs w:val="26"/>
              </w:rPr>
              <w:t>10</w:t>
            </w:r>
            <w:r w:rsidRPr="00EE5B95">
              <w:rPr>
                <w:noProof/>
                <w:webHidden/>
                <w:sz w:val="26"/>
                <w:szCs w:val="26"/>
              </w:rPr>
              <w:fldChar w:fldCharType="end"/>
            </w:r>
          </w:hyperlink>
        </w:p>
        <w:p w14:paraId="2DE1FDED" w14:textId="4FA709BF" w:rsidR="00CA005E" w:rsidRPr="00EE5B95" w:rsidRDefault="00CA005E" w:rsidP="004529A8">
          <w:pPr>
            <w:pStyle w:val="TOC1"/>
            <w:tabs>
              <w:tab w:val="right" w:leader="dot" w:pos="9625"/>
            </w:tabs>
            <w:spacing w:line="360" w:lineRule="auto"/>
            <w:rPr>
              <w:rFonts w:eastAsiaTheme="minorEastAsia"/>
              <w:noProof/>
              <w:kern w:val="2"/>
              <w:sz w:val="26"/>
              <w:szCs w:val="26"/>
              <w14:ligatures w14:val="standardContextual"/>
            </w:rPr>
          </w:pPr>
          <w:hyperlink w:anchor="_Toc180704300" w:history="1">
            <w:r w:rsidRPr="00EE5B95">
              <w:rPr>
                <w:rStyle w:val="Hyperlink"/>
                <w:rFonts w:ascii="Times New Roman" w:hAnsi="Times New Roman" w:cs="Times New Roman"/>
                <w:b/>
                <w:bCs/>
                <w:noProof/>
                <w:sz w:val="26"/>
                <w:szCs w:val="26"/>
              </w:rPr>
              <w:t>PHỤ LỤC VIẾT TẮT</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_Toc180704300 \h </w:instrText>
            </w:r>
            <w:r w:rsidRPr="00EE5B95">
              <w:rPr>
                <w:noProof/>
                <w:webHidden/>
                <w:sz w:val="26"/>
                <w:szCs w:val="26"/>
              </w:rPr>
            </w:r>
            <w:r w:rsidRPr="00EE5B95">
              <w:rPr>
                <w:noProof/>
                <w:webHidden/>
                <w:sz w:val="26"/>
                <w:szCs w:val="26"/>
              </w:rPr>
              <w:fldChar w:fldCharType="separate"/>
            </w:r>
            <w:r w:rsidRPr="00EE5B95">
              <w:rPr>
                <w:noProof/>
                <w:webHidden/>
                <w:sz w:val="26"/>
                <w:szCs w:val="26"/>
              </w:rPr>
              <w:t>13</w:t>
            </w:r>
            <w:r w:rsidRPr="00EE5B95">
              <w:rPr>
                <w:noProof/>
                <w:webHidden/>
                <w:sz w:val="26"/>
                <w:szCs w:val="26"/>
              </w:rPr>
              <w:fldChar w:fldCharType="end"/>
            </w:r>
          </w:hyperlink>
        </w:p>
        <w:p w14:paraId="51D74271" w14:textId="69BEDE6F" w:rsidR="00CA005E" w:rsidRPr="00EE5B95" w:rsidRDefault="00CA005E" w:rsidP="004529A8">
          <w:pPr>
            <w:pStyle w:val="TOC1"/>
            <w:tabs>
              <w:tab w:val="right" w:leader="dot" w:pos="9625"/>
            </w:tabs>
            <w:spacing w:line="360" w:lineRule="auto"/>
            <w:rPr>
              <w:rFonts w:eastAsiaTheme="minorEastAsia"/>
              <w:noProof/>
              <w:kern w:val="2"/>
              <w:sz w:val="26"/>
              <w:szCs w:val="26"/>
              <w14:ligatures w14:val="standardContextual"/>
            </w:rPr>
          </w:pPr>
          <w:hyperlink w:anchor="_Toc180704301" w:history="1">
            <w:r w:rsidRPr="00EE5B95">
              <w:rPr>
                <w:rStyle w:val="Hyperlink"/>
                <w:rFonts w:ascii="Times New Roman" w:hAnsi="Times New Roman" w:cs="Times New Roman"/>
                <w:b/>
                <w:bCs/>
                <w:noProof/>
                <w:sz w:val="26"/>
                <w:szCs w:val="26"/>
                <w:lang w:val="vi-VN"/>
              </w:rPr>
              <w:t>TÀI LIỆU THAM KHẢO</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_Toc180704301 \h </w:instrText>
            </w:r>
            <w:r w:rsidRPr="00EE5B95">
              <w:rPr>
                <w:noProof/>
                <w:webHidden/>
                <w:sz w:val="26"/>
                <w:szCs w:val="26"/>
              </w:rPr>
            </w:r>
            <w:r w:rsidRPr="00EE5B95">
              <w:rPr>
                <w:noProof/>
                <w:webHidden/>
                <w:sz w:val="26"/>
                <w:szCs w:val="26"/>
              </w:rPr>
              <w:fldChar w:fldCharType="separate"/>
            </w:r>
            <w:r w:rsidRPr="00EE5B95">
              <w:rPr>
                <w:noProof/>
                <w:webHidden/>
                <w:sz w:val="26"/>
                <w:szCs w:val="26"/>
              </w:rPr>
              <w:t>13</w:t>
            </w:r>
            <w:r w:rsidRPr="00EE5B95">
              <w:rPr>
                <w:noProof/>
                <w:webHidden/>
                <w:sz w:val="26"/>
                <w:szCs w:val="26"/>
              </w:rPr>
              <w:fldChar w:fldCharType="end"/>
            </w:r>
          </w:hyperlink>
        </w:p>
        <w:p w14:paraId="4A1CBE9E" w14:textId="1B1E30E6" w:rsidR="00CA005E" w:rsidRPr="00EE5B95" w:rsidRDefault="00CA005E" w:rsidP="004529A8">
          <w:pPr>
            <w:pStyle w:val="TOC1"/>
            <w:tabs>
              <w:tab w:val="left" w:pos="440"/>
              <w:tab w:val="right" w:leader="dot" w:pos="9625"/>
            </w:tabs>
            <w:spacing w:line="360" w:lineRule="auto"/>
            <w:rPr>
              <w:rFonts w:eastAsiaTheme="minorEastAsia"/>
              <w:noProof/>
              <w:kern w:val="2"/>
              <w:sz w:val="26"/>
              <w:szCs w:val="26"/>
              <w14:ligatures w14:val="standardContextual"/>
            </w:rPr>
          </w:pPr>
          <w:hyperlink w:anchor="_Toc180704302" w:history="1">
            <w:r w:rsidRPr="00EE5B95">
              <w:rPr>
                <w:rStyle w:val="Hyperlink"/>
                <w:rFonts w:ascii="Times New Roman" w:hAnsi="Times New Roman" w:cs="Times New Roman"/>
                <w:b/>
                <w:noProof/>
                <w:sz w:val="26"/>
                <w:szCs w:val="26"/>
                <w:lang w:val="vi-VN"/>
              </w:rPr>
              <w:t>1.</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rPr>
              <w:t>XÁC ĐỊNH YÊU CẦU</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_Toc180704302 \h </w:instrText>
            </w:r>
            <w:r w:rsidRPr="00EE5B95">
              <w:rPr>
                <w:noProof/>
                <w:webHidden/>
                <w:sz w:val="26"/>
                <w:szCs w:val="26"/>
              </w:rPr>
            </w:r>
            <w:r w:rsidRPr="00EE5B95">
              <w:rPr>
                <w:noProof/>
                <w:webHidden/>
                <w:sz w:val="26"/>
                <w:szCs w:val="26"/>
              </w:rPr>
              <w:fldChar w:fldCharType="separate"/>
            </w:r>
            <w:r w:rsidRPr="00EE5B95">
              <w:rPr>
                <w:noProof/>
                <w:webHidden/>
                <w:sz w:val="26"/>
                <w:szCs w:val="26"/>
              </w:rPr>
              <w:t>14</w:t>
            </w:r>
            <w:r w:rsidRPr="00EE5B95">
              <w:rPr>
                <w:noProof/>
                <w:webHidden/>
                <w:sz w:val="26"/>
                <w:szCs w:val="26"/>
              </w:rPr>
              <w:fldChar w:fldCharType="end"/>
            </w:r>
          </w:hyperlink>
        </w:p>
        <w:p w14:paraId="4BC99DDF" w14:textId="70B12E4D"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03" w:history="1">
            <w:r w:rsidRPr="00EE5B95">
              <w:rPr>
                <w:rStyle w:val="Hyperlink"/>
                <w:rFonts w:ascii="Times New Roman" w:hAnsi="Times New Roman" w:cs="Times New Roman"/>
                <w:b/>
                <w:bCs/>
                <w:noProof/>
                <w:sz w:val="26"/>
                <w:szCs w:val="26"/>
              </w:rPr>
              <w:t>1.1.</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rPr>
              <w:t>Mô hình cơ cấu tổ chức</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_Toc180704303 \h </w:instrText>
            </w:r>
            <w:r w:rsidRPr="00EE5B95">
              <w:rPr>
                <w:noProof/>
                <w:webHidden/>
                <w:sz w:val="26"/>
                <w:szCs w:val="26"/>
              </w:rPr>
            </w:r>
            <w:r w:rsidRPr="00EE5B95">
              <w:rPr>
                <w:noProof/>
                <w:webHidden/>
                <w:sz w:val="26"/>
                <w:szCs w:val="26"/>
              </w:rPr>
              <w:fldChar w:fldCharType="separate"/>
            </w:r>
            <w:r w:rsidRPr="00EE5B95">
              <w:rPr>
                <w:noProof/>
                <w:webHidden/>
                <w:sz w:val="26"/>
                <w:szCs w:val="26"/>
              </w:rPr>
              <w:t>14</w:t>
            </w:r>
            <w:r w:rsidRPr="00EE5B95">
              <w:rPr>
                <w:noProof/>
                <w:webHidden/>
                <w:sz w:val="26"/>
                <w:szCs w:val="26"/>
              </w:rPr>
              <w:fldChar w:fldCharType="end"/>
            </w:r>
          </w:hyperlink>
        </w:p>
        <w:p w14:paraId="10BA5220" w14:textId="16A1BB90"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04" w:history="1">
            <w:r w:rsidRPr="00EE5B95">
              <w:rPr>
                <w:rStyle w:val="Hyperlink"/>
                <w:rFonts w:ascii="Times New Roman" w:hAnsi="Times New Roman" w:cs="Times New Roman"/>
                <w:b/>
                <w:bCs/>
                <w:noProof/>
                <w:sz w:val="26"/>
                <w:szCs w:val="26"/>
              </w:rPr>
              <w:t>1.1.1.</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rPr>
              <w:t>Sơ đồ tổ chức</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_Toc180704304 \h </w:instrText>
            </w:r>
            <w:r w:rsidRPr="00EE5B95">
              <w:rPr>
                <w:noProof/>
                <w:webHidden/>
                <w:sz w:val="26"/>
                <w:szCs w:val="26"/>
              </w:rPr>
            </w:r>
            <w:r w:rsidRPr="00EE5B95">
              <w:rPr>
                <w:noProof/>
                <w:webHidden/>
                <w:sz w:val="26"/>
                <w:szCs w:val="26"/>
              </w:rPr>
              <w:fldChar w:fldCharType="separate"/>
            </w:r>
            <w:r w:rsidRPr="00EE5B95">
              <w:rPr>
                <w:noProof/>
                <w:webHidden/>
                <w:sz w:val="26"/>
                <w:szCs w:val="26"/>
              </w:rPr>
              <w:t>14</w:t>
            </w:r>
            <w:r w:rsidRPr="00EE5B95">
              <w:rPr>
                <w:noProof/>
                <w:webHidden/>
                <w:sz w:val="26"/>
                <w:szCs w:val="26"/>
              </w:rPr>
              <w:fldChar w:fldCharType="end"/>
            </w:r>
          </w:hyperlink>
        </w:p>
        <w:p w14:paraId="56ED4E7F" w14:textId="7E743380"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05" w:history="1">
            <w:r w:rsidRPr="00EE5B95">
              <w:rPr>
                <w:rStyle w:val="Hyperlink"/>
                <w:rFonts w:ascii="Times New Roman" w:hAnsi="Times New Roman" w:cs="Times New Roman"/>
                <w:b/>
                <w:bCs/>
                <w:noProof/>
                <w:sz w:val="26"/>
                <w:szCs w:val="26"/>
              </w:rPr>
              <w:t>1.1.2.</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rPr>
              <w:t>Ý nghĩa các bộ phận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_Toc180704305 \h </w:instrText>
            </w:r>
            <w:r w:rsidRPr="00EE5B95">
              <w:rPr>
                <w:noProof/>
                <w:webHidden/>
                <w:sz w:val="26"/>
                <w:szCs w:val="26"/>
              </w:rPr>
            </w:r>
            <w:r w:rsidRPr="00EE5B95">
              <w:rPr>
                <w:noProof/>
                <w:webHidden/>
                <w:sz w:val="26"/>
                <w:szCs w:val="26"/>
              </w:rPr>
              <w:fldChar w:fldCharType="separate"/>
            </w:r>
            <w:r w:rsidRPr="00EE5B95">
              <w:rPr>
                <w:noProof/>
                <w:webHidden/>
                <w:sz w:val="26"/>
                <w:szCs w:val="26"/>
              </w:rPr>
              <w:t>14</w:t>
            </w:r>
            <w:r w:rsidRPr="00EE5B95">
              <w:rPr>
                <w:noProof/>
                <w:webHidden/>
                <w:sz w:val="26"/>
                <w:szCs w:val="26"/>
              </w:rPr>
              <w:fldChar w:fldCharType="end"/>
            </w:r>
          </w:hyperlink>
        </w:p>
        <w:p w14:paraId="68E932CE" w14:textId="66ED060B"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06" w:history="1">
            <w:r w:rsidRPr="00EE5B95">
              <w:rPr>
                <w:rStyle w:val="Hyperlink"/>
                <w:rFonts w:ascii="Times New Roman" w:hAnsi="Times New Roman" w:cs="Times New Roman"/>
                <w:b/>
                <w:bCs/>
                <w:noProof/>
                <w:sz w:val="26"/>
                <w:szCs w:val="26"/>
              </w:rPr>
              <w:t>1.2.</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rPr>
              <w:t>Product</w:t>
            </w:r>
            <w:r w:rsidRPr="00EE5B95">
              <w:rPr>
                <w:rStyle w:val="Hyperlink"/>
                <w:rFonts w:ascii="Times New Roman" w:hAnsi="Times New Roman" w:cs="Times New Roman"/>
                <w:b/>
                <w:bCs/>
                <w:noProof/>
                <w:sz w:val="26"/>
                <w:szCs w:val="26"/>
                <w:lang w:val="vi-VN"/>
              </w:rPr>
              <w:t xml:space="preserve"> Backlog</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_Toc180704306 \h </w:instrText>
            </w:r>
            <w:r w:rsidRPr="00EE5B95">
              <w:rPr>
                <w:noProof/>
                <w:webHidden/>
                <w:sz w:val="26"/>
                <w:szCs w:val="26"/>
              </w:rPr>
            </w:r>
            <w:r w:rsidRPr="00EE5B95">
              <w:rPr>
                <w:noProof/>
                <w:webHidden/>
                <w:sz w:val="26"/>
                <w:szCs w:val="26"/>
              </w:rPr>
              <w:fldChar w:fldCharType="separate"/>
            </w:r>
            <w:r w:rsidRPr="00EE5B95">
              <w:rPr>
                <w:noProof/>
                <w:webHidden/>
                <w:sz w:val="26"/>
                <w:szCs w:val="26"/>
              </w:rPr>
              <w:t>17</w:t>
            </w:r>
            <w:r w:rsidRPr="00EE5B95">
              <w:rPr>
                <w:noProof/>
                <w:webHidden/>
                <w:sz w:val="26"/>
                <w:szCs w:val="26"/>
              </w:rPr>
              <w:fldChar w:fldCharType="end"/>
            </w:r>
          </w:hyperlink>
        </w:p>
        <w:p w14:paraId="554EEC6A" w14:textId="48BD9A71" w:rsidR="00CA005E" w:rsidRPr="00EE5B95" w:rsidRDefault="00CA005E" w:rsidP="004529A8">
          <w:pPr>
            <w:pStyle w:val="TOC1"/>
            <w:tabs>
              <w:tab w:val="left" w:pos="440"/>
              <w:tab w:val="right" w:leader="dot" w:pos="9625"/>
            </w:tabs>
            <w:spacing w:line="360" w:lineRule="auto"/>
            <w:rPr>
              <w:rFonts w:eastAsiaTheme="minorEastAsia"/>
              <w:noProof/>
              <w:kern w:val="2"/>
              <w:sz w:val="26"/>
              <w:szCs w:val="26"/>
              <w14:ligatures w14:val="standardContextual"/>
            </w:rPr>
          </w:pPr>
          <w:hyperlink w:anchor="_Toc180704307" w:history="1">
            <w:r w:rsidRPr="00EE5B95">
              <w:rPr>
                <w:rStyle w:val="Hyperlink"/>
                <w:rFonts w:ascii="Times New Roman" w:hAnsi="Times New Roman" w:cs="Times New Roman"/>
                <w:b/>
                <w:bCs/>
                <w:noProof/>
                <w:sz w:val="26"/>
                <w:szCs w:val="26"/>
                <w:lang w:val="vi-VN"/>
              </w:rPr>
              <w:t>2.</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MÔ HÌNH HÓA YÊU CẦU</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_Toc180704307 \h </w:instrText>
            </w:r>
            <w:r w:rsidRPr="00EE5B95">
              <w:rPr>
                <w:noProof/>
                <w:webHidden/>
                <w:sz w:val="26"/>
                <w:szCs w:val="26"/>
              </w:rPr>
            </w:r>
            <w:r w:rsidRPr="00EE5B95">
              <w:rPr>
                <w:noProof/>
                <w:webHidden/>
                <w:sz w:val="26"/>
                <w:szCs w:val="26"/>
              </w:rPr>
              <w:fldChar w:fldCharType="separate"/>
            </w:r>
            <w:r w:rsidRPr="00EE5B95">
              <w:rPr>
                <w:noProof/>
                <w:webHidden/>
                <w:sz w:val="26"/>
                <w:szCs w:val="26"/>
              </w:rPr>
              <w:t>25</w:t>
            </w:r>
            <w:r w:rsidRPr="00EE5B95">
              <w:rPr>
                <w:noProof/>
                <w:webHidden/>
                <w:sz w:val="26"/>
                <w:szCs w:val="26"/>
              </w:rPr>
              <w:fldChar w:fldCharType="end"/>
            </w:r>
          </w:hyperlink>
        </w:p>
        <w:p w14:paraId="4FD087B5" w14:textId="135F057F" w:rsidR="00CA005E" w:rsidRPr="00EE5B95" w:rsidRDefault="00CA005E" w:rsidP="004529A8">
          <w:pPr>
            <w:pStyle w:val="TOC1"/>
            <w:tabs>
              <w:tab w:val="left" w:pos="440"/>
              <w:tab w:val="right" w:leader="dot" w:pos="9625"/>
            </w:tabs>
            <w:spacing w:line="360" w:lineRule="auto"/>
            <w:rPr>
              <w:rFonts w:eastAsiaTheme="minorEastAsia"/>
              <w:noProof/>
              <w:kern w:val="2"/>
              <w:sz w:val="26"/>
              <w:szCs w:val="26"/>
              <w14:ligatures w14:val="standardContextual"/>
            </w:rPr>
          </w:pPr>
          <w:hyperlink w:anchor="_Toc180704308" w:history="1">
            <w:r w:rsidRPr="00EE5B95">
              <w:rPr>
                <w:rStyle w:val="Hyperlink"/>
                <w:rFonts w:ascii="Times New Roman" w:hAnsi="Times New Roman" w:cs="Times New Roman"/>
                <w:b/>
                <w:bCs/>
                <w:noProof/>
                <w:sz w:val="26"/>
                <w:szCs w:val="26"/>
                <w:lang w:val="vi-VN"/>
              </w:rPr>
              <w:t>3.</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THIẾT KẾ DỮ LIỆU</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_Toc180704308 \h </w:instrText>
            </w:r>
            <w:r w:rsidRPr="00EE5B95">
              <w:rPr>
                <w:noProof/>
                <w:webHidden/>
                <w:sz w:val="26"/>
                <w:szCs w:val="26"/>
              </w:rPr>
            </w:r>
            <w:r w:rsidRPr="00EE5B95">
              <w:rPr>
                <w:noProof/>
                <w:webHidden/>
                <w:sz w:val="26"/>
                <w:szCs w:val="26"/>
              </w:rPr>
              <w:fldChar w:fldCharType="separate"/>
            </w:r>
            <w:r w:rsidRPr="00EE5B95">
              <w:rPr>
                <w:noProof/>
                <w:webHidden/>
                <w:sz w:val="26"/>
                <w:szCs w:val="26"/>
              </w:rPr>
              <w:t>34</w:t>
            </w:r>
            <w:r w:rsidRPr="00EE5B95">
              <w:rPr>
                <w:noProof/>
                <w:webHidden/>
                <w:sz w:val="26"/>
                <w:szCs w:val="26"/>
              </w:rPr>
              <w:fldChar w:fldCharType="end"/>
            </w:r>
          </w:hyperlink>
        </w:p>
        <w:p w14:paraId="0DF3057F" w14:textId="67C25625"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09" w:history="1">
            <w:r w:rsidRPr="00EE5B95">
              <w:rPr>
                <w:rStyle w:val="Hyperlink"/>
                <w:rFonts w:ascii="Times New Roman" w:eastAsiaTheme="majorEastAsia" w:hAnsi="Times New Roman" w:cs="Times New Roman"/>
                <w:b/>
                <w:noProof/>
                <w:sz w:val="26"/>
                <w:szCs w:val="26"/>
                <w:lang w:val="vi-VN"/>
              </w:rPr>
              <w:t>3.1.</w:t>
            </w:r>
            <w:r w:rsidRPr="00EE5B95">
              <w:rPr>
                <w:rFonts w:eastAsiaTheme="minorEastAsia"/>
                <w:noProof/>
                <w:kern w:val="2"/>
                <w:sz w:val="26"/>
                <w:szCs w:val="26"/>
                <w14:ligatures w14:val="standardContextual"/>
              </w:rPr>
              <w:tab/>
            </w:r>
            <w:r w:rsidRPr="00EE5B95">
              <w:rPr>
                <w:rStyle w:val="Hyperlink"/>
                <w:rFonts w:ascii="Times New Roman" w:eastAsia="Times New Roman" w:hAnsi="Times New Roman" w:cs="Times New Roman"/>
                <w:b/>
                <w:bCs/>
                <w:noProof/>
                <w:sz w:val="26"/>
                <w:szCs w:val="26"/>
                <w:lang w:val="vi"/>
              </w:rPr>
              <w:t xml:space="preserve">Bảng </w:t>
            </w:r>
            <w:r w:rsidRPr="00EE5B95">
              <w:rPr>
                <w:rStyle w:val="Hyperlink"/>
                <w:rFonts w:ascii="Times New Roman" w:eastAsia="Times New Roman" w:hAnsi="Times New Roman" w:cs="Times New Roman"/>
                <w:b/>
                <w:bCs/>
                <w:noProof/>
                <w:sz w:val="26"/>
                <w:szCs w:val="26"/>
              </w:rPr>
              <w:t>Bệnh 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_Toc180704309 \h </w:instrText>
            </w:r>
            <w:r w:rsidRPr="00EE5B95">
              <w:rPr>
                <w:noProof/>
                <w:webHidden/>
                <w:sz w:val="26"/>
                <w:szCs w:val="26"/>
              </w:rPr>
            </w:r>
            <w:r w:rsidRPr="00EE5B95">
              <w:rPr>
                <w:noProof/>
                <w:webHidden/>
                <w:sz w:val="26"/>
                <w:szCs w:val="26"/>
              </w:rPr>
              <w:fldChar w:fldCharType="separate"/>
            </w:r>
            <w:r w:rsidRPr="00EE5B95">
              <w:rPr>
                <w:noProof/>
                <w:webHidden/>
                <w:sz w:val="26"/>
                <w:szCs w:val="26"/>
              </w:rPr>
              <w:t>34</w:t>
            </w:r>
            <w:r w:rsidRPr="00EE5B95">
              <w:rPr>
                <w:noProof/>
                <w:webHidden/>
                <w:sz w:val="26"/>
                <w:szCs w:val="26"/>
              </w:rPr>
              <w:fldChar w:fldCharType="end"/>
            </w:r>
          </w:hyperlink>
        </w:p>
        <w:p w14:paraId="3F268B57" w14:textId="7422285D"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10" w:history="1">
            <w:r w:rsidRPr="00EE5B95">
              <w:rPr>
                <w:rStyle w:val="Hyperlink"/>
                <w:rFonts w:ascii="Times New Roman" w:hAnsi="Times New Roman" w:cs="Times New Roman"/>
                <w:b/>
                <w:noProof/>
                <w:sz w:val="26"/>
                <w:szCs w:val="26"/>
              </w:rPr>
              <w:t>3.2.</w:t>
            </w:r>
            <w:r w:rsidRPr="00EE5B95">
              <w:rPr>
                <w:rFonts w:eastAsiaTheme="minorEastAsia"/>
                <w:noProof/>
                <w:kern w:val="2"/>
                <w:sz w:val="26"/>
                <w:szCs w:val="26"/>
                <w14:ligatures w14:val="standardContextual"/>
              </w:rPr>
              <w:tab/>
            </w:r>
            <w:r w:rsidRPr="00EE5B95">
              <w:rPr>
                <w:rStyle w:val="Hyperlink"/>
                <w:rFonts w:ascii="Times New Roman" w:eastAsia="Times New Roman" w:hAnsi="Times New Roman" w:cs="Times New Roman"/>
                <w:b/>
                <w:bCs/>
                <w:noProof/>
                <w:sz w:val="26"/>
                <w:szCs w:val="26"/>
                <w:lang w:val="vi"/>
              </w:rPr>
              <w:t xml:space="preserve">Bảng </w:t>
            </w:r>
            <w:r w:rsidRPr="00EE5B95">
              <w:rPr>
                <w:rStyle w:val="Hyperlink"/>
                <w:rFonts w:ascii="Times New Roman" w:eastAsia="Times New Roman" w:hAnsi="Times New Roman" w:cs="Times New Roman"/>
                <w:b/>
                <w:bCs/>
                <w:noProof/>
                <w:sz w:val="26"/>
                <w:szCs w:val="26"/>
              </w:rPr>
              <w:t>Bệnh nhân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_Toc180704310 \h </w:instrText>
            </w:r>
            <w:r w:rsidRPr="00EE5B95">
              <w:rPr>
                <w:noProof/>
                <w:webHidden/>
                <w:sz w:val="26"/>
                <w:szCs w:val="26"/>
              </w:rPr>
            </w:r>
            <w:r w:rsidRPr="00EE5B95">
              <w:rPr>
                <w:noProof/>
                <w:webHidden/>
                <w:sz w:val="26"/>
                <w:szCs w:val="26"/>
              </w:rPr>
              <w:fldChar w:fldCharType="separate"/>
            </w:r>
            <w:r w:rsidRPr="00EE5B95">
              <w:rPr>
                <w:noProof/>
                <w:webHidden/>
                <w:sz w:val="26"/>
                <w:szCs w:val="26"/>
              </w:rPr>
              <w:t>34</w:t>
            </w:r>
            <w:r w:rsidRPr="00EE5B95">
              <w:rPr>
                <w:noProof/>
                <w:webHidden/>
                <w:sz w:val="26"/>
                <w:szCs w:val="26"/>
              </w:rPr>
              <w:fldChar w:fldCharType="end"/>
            </w:r>
          </w:hyperlink>
        </w:p>
        <w:p w14:paraId="44BC56E8" w14:textId="6E7AFE17"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11" w:history="1">
            <w:r w:rsidRPr="00EE5B95">
              <w:rPr>
                <w:rStyle w:val="Hyperlink"/>
                <w:rFonts w:ascii="Times New Roman" w:hAnsi="Times New Roman" w:cs="Times New Roman"/>
                <w:b/>
                <w:noProof/>
                <w:sz w:val="26"/>
                <w:szCs w:val="26"/>
              </w:rPr>
              <w:t>3.3.</w:t>
            </w:r>
            <w:r w:rsidRPr="00EE5B95">
              <w:rPr>
                <w:rFonts w:eastAsiaTheme="minorEastAsia"/>
                <w:noProof/>
                <w:kern w:val="2"/>
                <w:sz w:val="26"/>
                <w:szCs w:val="26"/>
                <w14:ligatures w14:val="standardContextual"/>
              </w:rPr>
              <w:tab/>
            </w:r>
            <w:r w:rsidRPr="00EE5B95">
              <w:rPr>
                <w:rStyle w:val="Hyperlink"/>
                <w:rFonts w:ascii="Times New Roman" w:eastAsia="Times New Roman" w:hAnsi="Times New Roman" w:cs="Times New Roman"/>
                <w:b/>
                <w:bCs/>
                <w:noProof/>
                <w:sz w:val="26"/>
                <w:szCs w:val="26"/>
                <w:lang w:val="vi"/>
              </w:rPr>
              <w:t xml:space="preserve">Bảng </w:t>
            </w:r>
            <w:r w:rsidRPr="00EE5B95">
              <w:rPr>
                <w:rStyle w:val="Hyperlink"/>
                <w:rFonts w:ascii="Times New Roman" w:eastAsia="Times New Roman" w:hAnsi="Times New Roman" w:cs="Times New Roman"/>
                <w:b/>
                <w:bCs/>
                <w:noProof/>
                <w:sz w:val="26"/>
                <w:szCs w:val="26"/>
              </w:rPr>
              <w:t>Chức vụ</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_Toc180704311 \h </w:instrText>
            </w:r>
            <w:r w:rsidRPr="00EE5B95">
              <w:rPr>
                <w:noProof/>
                <w:webHidden/>
                <w:sz w:val="26"/>
                <w:szCs w:val="26"/>
              </w:rPr>
            </w:r>
            <w:r w:rsidRPr="00EE5B95">
              <w:rPr>
                <w:noProof/>
                <w:webHidden/>
                <w:sz w:val="26"/>
                <w:szCs w:val="26"/>
              </w:rPr>
              <w:fldChar w:fldCharType="separate"/>
            </w:r>
            <w:r w:rsidRPr="00EE5B95">
              <w:rPr>
                <w:noProof/>
                <w:webHidden/>
                <w:sz w:val="26"/>
                <w:szCs w:val="26"/>
              </w:rPr>
              <w:t>35</w:t>
            </w:r>
            <w:r w:rsidRPr="00EE5B95">
              <w:rPr>
                <w:noProof/>
                <w:webHidden/>
                <w:sz w:val="26"/>
                <w:szCs w:val="26"/>
              </w:rPr>
              <w:fldChar w:fldCharType="end"/>
            </w:r>
          </w:hyperlink>
        </w:p>
        <w:p w14:paraId="085ED501" w14:textId="619108A9"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12" w:history="1">
            <w:r w:rsidRPr="00EE5B95">
              <w:rPr>
                <w:rStyle w:val="Hyperlink"/>
                <w:rFonts w:ascii="Times New Roman" w:hAnsi="Times New Roman" w:cs="Times New Roman"/>
                <w:b/>
                <w:noProof/>
                <w:sz w:val="26"/>
                <w:szCs w:val="26"/>
              </w:rPr>
              <w:t>3.4.</w:t>
            </w:r>
            <w:r w:rsidRPr="00EE5B95">
              <w:rPr>
                <w:rFonts w:eastAsiaTheme="minorEastAsia"/>
                <w:noProof/>
                <w:kern w:val="2"/>
                <w:sz w:val="26"/>
                <w:szCs w:val="26"/>
                <w14:ligatures w14:val="standardContextual"/>
              </w:rPr>
              <w:tab/>
            </w:r>
            <w:r w:rsidRPr="00EE5B95">
              <w:rPr>
                <w:rStyle w:val="Hyperlink"/>
                <w:rFonts w:ascii="Times New Roman" w:eastAsia="Times New Roman" w:hAnsi="Times New Roman" w:cs="Times New Roman"/>
                <w:b/>
                <w:bCs/>
                <w:noProof/>
                <w:sz w:val="26"/>
                <w:szCs w:val="26"/>
                <w:lang w:val="vi"/>
              </w:rPr>
              <w:t xml:space="preserve">Bảng </w:t>
            </w:r>
            <w:r w:rsidRPr="00EE5B95">
              <w:rPr>
                <w:rStyle w:val="Hyperlink"/>
                <w:rFonts w:ascii="Times New Roman" w:eastAsia="Times New Roman" w:hAnsi="Times New Roman" w:cs="Times New Roman"/>
                <w:b/>
                <w:bCs/>
                <w:noProof/>
                <w:sz w:val="26"/>
                <w:szCs w:val="26"/>
              </w:rPr>
              <w:t>Danh sách khám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_Toc180704312 \h </w:instrText>
            </w:r>
            <w:r w:rsidRPr="00EE5B95">
              <w:rPr>
                <w:noProof/>
                <w:webHidden/>
                <w:sz w:val="26"/>
                <w:szCs w:val="26"/>
              </w:rPr>
            </w:r>
            <w:r w:rsidRPr="00EE5B95">
              <w:rPr>
                <w:noProof/>
                <w:webHidden/>
                <w:sz w:val="26"/>
                <w:szCs w:val="26"/>
              </w:rPr>
              <w:fldChar w:fldCharType="separate"/>
            </w:r>
            <w:r w:rsidRPr="00EE5B95">
              <w:rPr>
                <w:noProof/>
                <w:webHidden/>
                <w:sz w:val="26"/>
                <w:szCs w:val="26"/>
              </w:rPr>
              <w:t>35</w:t>
            </w:r>
            <w:r w:rsidRPr="00EE5B95">
              <w:rPr>
                <w:noProof/>
                <w:webHidden/>
                <w:sz w:val="26"/>
                <w:szCs w:val="26"/>
              </w:rPr>
              <w:fldChar w:fldCharType="end"/>
            </w:r>
          </w:hyperlink>
        </w:p>
        <w:p w14:paraId="391E4F38" w14:textId="0DA92C7F"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13" w:history="1">
            <w:r w:rsidRPr="00EE5B95">
              <w:rPr>
                <w:rStyle w:val="Hyperlink"/>
                <w:rFonts w:ascii="Times New Roman" w:hAnsi="Times New Roman" w:cs="Times New Roman"/>
                <w:b/>
                <w:noProof/>
                <w:sz w:val="26"/>
                <w:szCs w:val="26"/>
              </w:rPr>
              <w:t>3.5.</w:t>
            </w:r>
            <w:r w:rsidRPr="00EE5B95">
              <w:rPr>
                <w:rFonts w:eastAsiaTheme="minorEastAsia"/>
                <w:noProof/>
                <w:kern w:val="2"/>
                <w:sz w:val="26"/>
                <w:szCs w:val="26"/>
                <w14:ligatures w14:val="standardContextual"/>
              </w:rPr>
              <w:tab/>
            </w:r>
            <w:r w:rsidRPr="00EE5B95">
              <w:rPr>
                <w:rStyle w:val="Hyperlink"/>
                <w:rFonts w:ascii="Times New Roman" w:eastAsia="Times New Roman" w:hAnsi="Times New Roman" w:cs="Times New Roman"/>
                <w:b/>
                <w:bCs/>
                <w:noProof/>
                <w:sz w:val="26"/>
                <w:szCs w:val="26"/>
                <w:lang w:val="vi"/>
              </w:rPr>
              <w:t xml:space="preserve">Bảng </w:t>
            </w:r>
            <w:r w:rsidRPr="00EE5B95">
              <w:rPr>
                <w:rStyle w:val="Hyperlink"/>
                <w:rFonts w:ascii="Times New Roman" w:eastAsia="Times New Roman" w:hAnsi="Times New Roman" w:cs="Times New Roman"/>
                <w:b/>
                <w:bCs/>
                <w:noProof/>
                <w:sz w:val="26"/>
                <w:szCs w:val="26"/>
              </w:rPr>
              <w:t>Khoa</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_Toc180704313 \h </w:instrText>
            </w:r>
            <w:r w:rsidRPr="00EE5B95">
              <w:rPr>
                <w:noProof/>
                <w:webHidden/>
                <w:sz w:val="26"/>
                <w:szCs w:val="26"/>
              </w:rPr>
            </w:r>
            <w:r w:rsidRPr="00EE5B95">
              <w:rPr>
                <w:noProof/>
                <w:webHidden/>
                <w:sz w:val="26"/>
                <w:szCs w:val="26"/>
              </w:rPr>
              <w:fldChar w:fldCharType="separate"/>
            </w:r>
            <w:r w:rsidRPr="00EE5B95">
              <w:rPr>
                <w:noProof/>
                <w:webHidden/>
                <w:sz w:val="26"/>
                <w:szCs w:val="26"/>
              </w:rPr>
              <w:t>35</w:t>
            </w:r>
            <w:r w:rsidRPr="00EE5B95">
              <w:rPr>
                <w:noProof/>
                <w:webHidden/>
                <w:sz w:val="26"/>
                <w:szCs w:val="26"/>
              </w:rPr>
              <w:fldChar w:fldCharType="end"/>
            </w:r>
          </w:hyperlink>
        </w:p>
        <w:p w14:paraId="5AD1F899" w14:textId="62D83898"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14" w:history="1">
            <w:r w:rsidRPr="00EE5B95">
              <w:rPr>
                <w:rStyle w:val="Hyperlink"/>
                <w:rFonts w:ascii="Times New Roman" w:hAnsi="Times New Roman" w:cs="Times New Roman"/>
                <w:b/>
                <w:noProof/>
                <w:sz w:val="26"/>
                <w:szCs w:val="26"/>
              </w:rPr>
              <w:t>3.6.</w:t>
            </w:r>
            <w:r w:rsidRPr="00EE5B95">
              <w:rPr>
                <w:rFonts w:eastAsiaTheme="minorEastAsia"/>
                <w:noProof/>
                <w:kern w:val="2"/>
                <w:sz w:val="26"/>
                <w:szCs w:val="26"/>
                <w14:ligatures w14:val="standardContextual"/>
              </w:rPr>
              <w:tab/>
            </w:r>
            <w:r w:rsidRPr="00EE5B95">
              <w:rPr>
                <w:rStyle w:val="Hyperlink"/>
                <w:rFonts w:ascii="Times New Roman" w:eastAsia="Times New Roman" w:hAnsi="Times New Roman" w:cs="Times New Roman"/>
                <w:b/>
                <w:bCs/>
                <w:noProof/>
                <w:sz w:val="26"/>
                <w:szCs w:val="26"/>
                <w:lang w:val="vi"/>
              </w:rPr>
              <w:t xml:space="preserve">Bảng </w:t>
            </w:r>
            <w:r w:rsidRPr="00EE5B95">
              <w:rPr>
                <w:rStyle w:val="Hyperlink"/>
                <w:rFonts w:ascii="Times New Roman" w:eastAsia="Times New Roman" w:hAnsi="Times New Roman" w:cs="Times New Roman"/>
                <w:b/>
                <w:bCs/>
                <w:noProof/>
                <w:sz w:val="26"/>
                <w:szCs w:val="26"/>
              </w:rPr>
              <w:t>Lịch đặt khám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_Toc180704314 \h </w:instrText>
            </w:r>
            <w:r w:rsidRPr="00EE5B95">
              <w:rPr>
                <w:noProof/>
                <w:webHidden/>
                <w:sz w:val="26"/>
                <w:szCs w:val="26"/>
              </w:rPr>
            </w:r>
            <w:r w:rsidRPr="00EE5B95">
              <w:rPr>
                <w:noProof/>
                <w:webHidden/>
                <w:sz w:val="26"/>
                <w:szCs w:val="26"/>
              </w:rPr>
              <w:fldChar w:fldCharType="separate"/>
            </w:r>
            <w:r w:rsidRPr="00EE5B95">
              <w:rPr>
                <w:noProof/>
                <w:webHidden/>
                <w:sz w:val="26"/>
                <w:szCs w:val="26"/>
              </w:rPr>
              <w:t>36</w:t>
            </w:r>
            <w:r w:rsidRPr="00EE5B95">
              <w:rPr>
                <w:noProof/>
                <w:webHidden/>
                <w:sz w:val="26"/>
                <w:szCs w:val="26"/>
              </w:rPr>
              <w:fldChar w:fldCharType="end"/>
            </w:r>
          </w:hyperlink>
        </w:p>
        <w:p w14:paraId="443AFCF1" w14:textId="1EEDD1E0"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15" w:history="1">
            <w:r w:rsidRPr="00EE5B95">
              <w:rPr>
                <w:rStyle w:val="Hyperlink"/>
                <w:rFonts w:ascii="Times New Roman" w:hAnsi="Times New Roman" w:cs="Times New Roman"/>
                <w:b/>
                <w:noProof/>
                <w:sz w:val="26"/>
                <w:szCs w:val="26"/>
              </w:rPr>
              <w:t>3.7.</w:t>
            </w:r>
            <w:r w:rsidRPr="00EE5B95">
              <w:rPr>
                <w:rFonts w:eastAsiaTheme="minorEastAsia"/>
                <w:noProof/>
                <w:kern w:val="2"/>
                <w:sz w:val="26"/>
                <w:szCs w:val="26"/>
                <w14:ligatures w14:val="standardContextual"/>
              </w:rPr>
              <w:tab/>
            </w:r>
            <w:r w:rsidRPr="00EE5B95">
              <w:rPr>
                <w:rStyle w:val="Hyperlink"/>
                <w:rFonts w:ascii="Times New Roman" w:eastAsia="Times New Roman" w:hAnsi="Times New Roman" w:cs="Times New Roman"/>
                <w:b/>
                <w:bCs/>
                <w:noProof/>
                <w:sz w:val="26"/>
                <w:szCs w:val="26"/>
                <w:lang w:val="vi"/>
              </w:rPr>
              <w:t xml:space="preserve">Bảng </w:t>
            </w:r>
            <w:r w:rsidRPr="00EE5B95">
              <w:rPr>
                <w:rStyle w:val="Hyperlink"/>
                <w:rFonts w:ascii="Times New Roman" w:eastAsia="Times New Roman" w:hAnsi="Times New Roman" w:cs="Times New Roman"/>
                <w:b/>
                <w:bCs/>
                <w:noProof/>
                <w:sz w:val="26"/>
                <w:szCs w:val="26"/>
              </w:rPr>
              <w:t>Nhân viên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_Toc180704315 \h </w:instrText>
            </w:r>
            <w:r w:rsidRPr="00EE5B95">
              <w:rPr>
                <w:noProof/>
                <w:webHidden/>
                <w:sz w:val="26"/>
                <w:szCs w:val="26"/>
              </w:rPr>
            </w:r>
            <w:r w:rsidRPr="00EE5B95">
              <w:rPr>
                <w:noProof/>
                <w:webHidden/>
                <w:sz w:val="26"/>
                <w:szCs w:val="26"/>
              </w:rPr>
              <w:fldChar w:fldCharType="separate"/>
            </w:r>
            <w:r w:rsidRPr="00EE5B95">
              <w:rPr>
                <w:noProof/>
                <w:webHidden/>
                <w:sz w:val="26"/>
                <w:szCs w:val="26"/>
              </w:rPr>
              <w:t>36</w:t>
            </w:r>
            <w:r w:rsidRPr="00EE5B95">
              <w:rPr>
                <w:noProof/>
                <w:webHidden/>
                <w:sz w:val="26"/>
                <w:szCs w:val="26"/>
              </w:rPr>
              <w:fldChar w:fldCharType="end"/>
            </w:r>
          </w:hyperlink>
        </w:p>
        <w:p w14:paraId="260690F4" w14:textId="6432C017"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16" w:history="1">
            <w:r w:rsidRPr="00EE5B95">
              <w:rPr>
                <w:rStyle w:val="Hyperlink"/>
                <w:rFonts w:ascii="Times New Roman" w:hAnsi="Times New Roman" w:cs="Times New Roman"/>
                <w:b/>
                <w:noProof/>
                <w:sz w:val="26"/>
                <w:szCs w:val="26"/>
              </w:rPr>
              <w:t>3.8.</w:t>
            </w:r>
            <w:r w:rsidRPr="00EE5B95">
              <w:rPr>
                <w:rFonts w:eastAsiaTheme="minorEastAsia"/>
                <w:noProof/>
                <w:kern w:val="2"/>
                <w:sz w:val="26"/>
                <w:szCs w:val="26"/>
                <w14:ligatures w14:val="standardContextual"/>
              </w:rPr>
              <w:tab/>
            </w:r>
            <w:r w:rsidRPr="00EE5B95">
              <w:rPr>
                <w:rStyle w:val="Hyperlink"/>
                <w:rFonts w:ascii="Times New Roman" w:eastAsia="Times New Roman" w:hAnsi="Times New Roman" w:cs="Times New Roman"/>
                <w:b/>
                <w:bCs/>
                <w:noProof/>
                <w:sz w:val="26"/>
                <w:szCs w:val="26"/>
                <w:lang w:val="vi"/>
              </w:rPr>
              <w:t xml:space="preserve">Bảng </w:t>
            </w:r>
            <w:r w:rsidRPr="00EE5B95">
              <w:rPr>
                <w:rStyle w:val="Hyperlink"/>
                <w:rFonts w:ascii="Times New Roman" w:eastAsia="Times New Roman" w:hAnsi="Times New Roman" w:cs="Times New Roman"/>
                <w:b/>
                <w:bCs/>
                <w:noProof/>
                <w:sz w:val="26"/>
                <w:szCs w:val="26"/>
              </w:rPr>
              <w:t>Phiếu khám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_Toc180704316 \h </w:instrText>
            </w:r>
            <w:r w:rsidRPr="00EE5B95">
              <w:rPr>
                <w:noProof/>
                <w:webHidden/>
                <w:sz w:val="26"/>
                <w:szCs w:val="26"/>
              </w:rPr>
            </w:r>
            <w:r w:rsidRPr="00EE5B95">
              <w:rPr>
                <w:noProof/>
                <w:webHidden/>
                <w:sz w:val="26"/>
                <w:szCs w:val="26"/>
              </w:rPr>
              <w:fldChar w:fldCharType="separate"/>
            </w:r>
            <w:r w:rsidRPr="00EE5B95">
              <w:rPr>
                <w:noProof/>
                <w:webHidden/>
                <w:sz w:val="26"/>
                <w:szCs w:val="26"/>
              </w:rPr>
              <w:t>37</w:t>
            </w:r>
            <w:r w:rsidRPr="00EE5B95">
              <w:rPr>
                <w:noProof/>
                <w:webHidden/>
                <w:sz w:val="26"/>
                <w:szCs w:val="26"/>
              </w:rPr>
              <w:fldChar w:fldCharType="end"/>
            </w:r>
          </w:hyperlink>
        </w:p>
        <w:p w14:paraId="64F3AD97" w14:textId="51E1B653"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17" w:history="1">
            <w:r w:rsidRPr="00EE5B95">
              <w:rPr>
                <w:rStyle w:val="Hyperlink"/>
                <w:rFonts w:ascii="Times New Roman" w:hAnsi="Times New Roman" w:cs="Times New Roman"/>
                <w:b/>
                <w:noProof/>
                <w:sz w:val="26"/>
                <w:szCs w:val="26"/>
              </w:rPr>
              <w:t>3.9.</w:t>
            </w:r>
            <w:r w:rsidRPr="00EE5B95">
              <w:rPr>
                <w:rFonts w:eastAsiaTheme="minorEastAsia"/>
                <w:noProof/>
                <w:kern w:val="2"/>
                <w:sz w:val="26"/>
                <w:szCs w:val="26"/>
                <w14:ligatures w14:val="standardContextual"/>
              </w:rPr>
              <w:tab/>
            </w:r>
            <w:r w:rsidRPr="00EE5B95">
              <w:rPr>
                <w:rStyle w:val="Hyperlink"/>
                <w:rFonts w:ascii="Times New Roman" w:eastAsia="Times New Roman" w:hAnsi="Times New Roman" w:cs="Times New Roman"/>
                <w:b/>
                <w:bCs/>
                <w:noProof/>
                <w:sz w:val="26"/>
                <w:szCs w:val="26"/>
                <w:lang w:val="vi"/>
              </w:rPr>
              <w:t xml:space="preserve">Bảng </w:t>
            </w:r>
            <w:r w:rsidRPr="00EE5B95">
              <w:rPr>
                <w:rStyle w:val="Hyperlink"/>
                <w:rFonts w:ascii="Times New Roman" w:eastAsia="Times New Roman" w:hAnsi="Times New Roman" w:cs="Times New Roman"/>
                <w:b/>
                <w:bCs/>
                <w:noProof/>
                <w:sz w:val="26"/>
                <w:szCs w:val="26"/>
              </w:rPr>
              <w:t>Tài Khoản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_Toc180704317 \h </w:instrText>
            </w:r>
            <w:r w:rsidRPr="00EE5B95">
              <w:rPr>
                <w:noProof/>
                <w:webHidden/>
                <w:sz w:val="26"/>
                <w:szCs w:val="26"/>
              </w:rPr>
            </w:r>
            <w:r w:rsidRPr="00EE5B95">
              <w:rPr>
                <w:noProof/>
                <w:webHidden/>
                <w:sz w:val="26"/>
                <w:szCs w:val="26"/>
              </w:rPr>
              <w:fldChar w:fldCharType="separate"/>
            </w:r>
            <w:r w:rsidRPr="00EE5B95">
              <w:rPr>
                <w:noProof/>
                <w:webHidden/>
                <w:sz w:val="26"/>
                <w:szCs w:val="26"/>
              </w:rPr>
              <w:t>37</w:t>
            </w:r>
            <w:r w:rsidRPr="00EE5B95">
              <w:rPr>
                <w:noProof/>
                <w:webHidden/>
                <w:sz w:val="26"/>
                <w:szCs w:val="26"/>
              </w:rPr>
              <w:fldChar w:fldCharType="end"/>
            </w:r>
          </w:hyperlink>
        </w:p>
        <w:p w14:paraId="73576899" w14:textId="2F7C3131"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18" w:history="1">
            <w:r w:rsidRPr="00EE5B95">
              <w:rPr>
                <w:rStyle w:val="Hyperlink"/>
                <w:rFonts w:ascii="Times New Roman" w:hAnsi="Times New Roman" w:cs="Times New Roman"/>
                <w:b/>
                <w:noProof/>
                <w:sz w:val="26"/>
                <w:szCs w:val="26"/>
              </w:rPr>
              <w:t>3.10.</w:t>
            </w:r>
            <w:r w:rsidRPr="00EE5B95">
              <w:rPr>
                <w:rFonts w:eastAsiaTheme="minorEastAsia"/>
                <w:noProof/>
                <w:kern w:val="2"/>
                <w:sz w:val="26"/>
                <w:szCs w:val="26"/>
                <w14:ligatures w14:val="standardContextual"/>
              </w:rPr>
              <w:tab/>
            </w:r>
            <w:r w:rsidRPr="00EE5B95">
              <w:rPr>
                <w:rStyle w:val="Hyperlink"/>
                <w:rFonts w:ascii="Times New Roman" w:eastAsia="Times New Roman" w:hAnsi="Times New Roman" w:cs="Times New Roman"/>
                <w:b/>
                <w:bCs/>
                <w:noProof/>
                <w:sz w:val="26"/>
                <w:szCs w:val="26"/>
                <w:lang w:val="vi"/>
              </w:rPr>
              <w:t xml:space="preserve">Bảng </w:t>
            </w:r>
            <w:r w:rsidRPr="00EE5B95">
              <w:rPr>
                <w:rStyle w:val="Hyperlink"/>
                <w:rFonts w:ascii="Times New Roman" w:eastAsia="Times New Roman" w:hAnsi="Times New Roman" w:cs="Times New Roman"/>
                <w:b/>
                <w:bCs/>
                <w:noProof/>
                <w:sz w:val="26"/>
                <w:szCs w:val="26"/>
              </w:rPr>
              <w:t>Thông báo</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_Toc180704318 \h </w:instrText>
            </w:r>
            <w:r w:rsidRPr="00EE5B95">
              <w:rPr>
                <w:noProof/>
                <w:webHidden/>
                <w:sz w:val="26"/>
                <w:szCs w:val="26"/>
              </w:rPr>
            </w:r>
            <w:r w:rsidRPr="00EE5B95">
              <w:rPr>
                <w:noProof/>
                <w:webHidden/>
                <w:sz w:val="26"/>
                <w:szCs w:val="26"/>
              </w:rPr>
              <w:fldChar w:fldCharType="separate"/>
            </w:r>
            <w:r w:rsidRPr="00EE5B95">
              <w:rPr>
                <w:noProof/>
                <w:webHidden/>
                <w:sz w:val="26"/>
                <w:szCs w:val="26"/>
              </w:rPr>
              <w:t>38</w:t>
            </w:r>
            <w:r w:rsidRPr="00EE5B95">
              <w:rPr>
                <w:noProof/>
                <w:webHidden/>
                <w:sz w:val="26"/>
                <w:szCs w:val="26"/>
              </w:rPr>
              <w:fldChar w:fldCharType="end"/>
            </w:r>
          </w:hyperlink>
        </w:p>
        <w:p w14:paraId="7B54A140" w14:textId="54EF9209"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19" w:history="1">
            <w:r w:rsidRPr="00EE5B95">
              <w:rPr>
                <w:rStyle w:val="Hyperlink"/>
                <w:rFonts w:ascii="Times New Roman" w:hAnsi="Times New Roman" w:cs="Times New Roman"/>
                <w:b/>
                <w:noProof/>
                <w:sz w:val="26"/>
                <w:szCs w:val="26"/>
              </w:rPr>
              <w:t>3.11.</w:t>
            </w:r>
            <w:r w:rsidRPr="00EE5B95">
              <w:rPr>
                <w:rFonts w:eastAsiaTheme="minorEastAsia"/>
                <w:noProof/>
                <w:kern w:val="2"/>
                <w:sz w:val="26"/>
                <w:szCs w:val="26"/>
                <w14:ligatures w14:val="standardContextual"/>
              </w:rPr>
              <w:tab/>
            </w:r>
            <w:r w:rsidRPr="00EE5B95">
              <w:rPr>
                <w:rStyle w:val="Hyperlink"/>
                <w:rFonts w:ascii="Times New Roman" w:eastAsia="Times New Roman" w:hAnsi="Times New Roman" w:cs="Times New Roman"/>
                <w:b/>
                <w:bCs/>
                <w:noProof/>
                <w:sz w:val="26"/>
                <w:szCs w:val="26"/>
                <w:lang w:val="vi"/>
              </w:rPr>
              <w:t xml:space="preserve">Bảng </w:t>
            </w:r>
            <w:r w:rsidRPr="00EE5B95">
              <w:rPr>
                <w:rStyle w:val="Hyperlink"/>
                <w:rFonts w:ascii="Times New Roman" w:eastAsia="Times New Roman" w:hAnsi="Times New Roman" w:cs="Times New Roman"/>
                <w:b/>
                <w:bCs/>
                <w:noProof/>
                <w:sz w:val="26"/>
                <w:szCs w:val="26"/>
              </w:rPr>
              <w:t>Thuốc</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_Toc180704319 \h </w:instrText>
            </w:r>
            <w:r w:rsidRPr="00EE5B95">
              <w:rPr>
                <w:noProof/>
                <w:webHidden/>
                <w:sz w:val="26"/>
                <w:szCs w:val="26"/>
              </w:rPr>
            </w:r>
            <w:r w:rsidRPr="00EE5B95">
              <w:rPr>
                <w:noProof/>
                <w:webHidden/>
                <w:sz w:val="26"/>
                <w:szCs w:val="26"/>
              </w:rPr>
              <w:fldChar w:fldCharType="separate"/>
            </w:r>
            <w:r w:rsidRPr="00EE5B95">
              <w:rPr>
                <w:noProof/>
                <w:webHidden/>
                <w:sz w:val="26"/>
                <w:szCs w:val="26"/>
              </w:rPr>
              <w:t>38</w:t>
            </w:r>
            <w:r w:rsidRPr="00EE5B95">
              <w:rPr>
                <w:noProof/>
                <w:webHidden/>
                <w:sz w:val="26"/>
                <w:szCs w:val="26"/>
              </w:rPr>
              <w:fldChar w:fldCharType="end"/>
            </w:r>
          </w:hyperlink>
        </w:p>
        <w:p w14:paraId="78BB1533" w14:textId="7424E4BB" w:rsidR="00CA005E" w:rsidRPr="00EE5B95" w:rsidRDefault="00CA005E" w:rsidP="004529A8">
          <w:pPr>
            <w:pStyle w:val="TOC1"/>
            <w:tabs>
              <w:tab w:val="left" w:pos="440"/>
              <w:tab w:val="right" w:leader="dot" w:pos="9625"/>
            </w:tabs>
            <w:spacing w:line="360" w:lineRule="auto"/>
            <w:rPr>
              <w:rFonts w:eastAsiaTheme="minorEastAsia"/>
              <w:noProof/>
              <w:kern w:val="2"/>
              <w:sz w:val="26"/>
              <w:szCs w:val="26"/>
              <w14:ligatures w14:val="standardContextual"/>
            </w:rPr>
          </w:pPr>
          <w:hyperlink w:anchor="_Toc180704320" w:history="1">
            <w:r w:rsidRPr="00EE5B95">
              <w:rPr>
                <w:rStyle w:val="Hyperlink"/>
                <w:rFonts w:ascii="Times New Roman" w:hAnsi="Times New Roman" w:cs="Times New Roman"/>
                <w:b/>
                <w:bCs/>
                <w:noProof/>
                <w:sz w:val="26"/>
                <w:szCs w:val="26"/>
                <w:lang w:val="vi-VN"/>
              </w:rPr>
              <w:t>4.</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THIẾT KẾ GIAO DIỆN FIGMA</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_Toc180704320 \h </w:instrText>
            </w:r>
            <w:r w:rsidRPr="00EE5B95">
              <w:rPr>
                <w:noProof/>
                <w:webHidden/>
                <w:sz w:val="26"/>
                <w:szCs w:val="26"/>
              </w:rPr>
            </w:r>
            <w:r w:rsidRPr="00EE5B95">
              <w:rPr>
                <w:noProof/>
                <w:webHidden/>
                <w:sz w:val="26"/>
                <w:szCs w:val="26"/>
              </w:rPr>
              <w:fldChar w:fldCharType="separate"/>
            </w:r>
            <w:r w:rsidRPr="00EE5B95">
              <w:rPr>
                <w:noProof/>
                <w:webHidden/>
                <w:sz w:val="26"/>
                <w:szCs w:val="26"/>
              </w:rPr>
              <w:t>39</w:t>
            </w:r>
            <w:r w:rsidRPr="00EE5B95">
              <w:rPr>
                <w:noProof/>
                <w:webHidden/>
                <w:sz w:val="26"/>
                <w:szCs w:val="26"/>
              </w:rPr>
              <w:fldChar w:fldCharType="end"/>
            </w:r>
          </w:hyperlink>
        </w:p>
        <w:p w14:paraId="3C293698" w14:textId="38E500AD"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21" w:history="1">
            <w:r w:rsidRPr="00EE5B95">
              <w:rPr>
                <w:rStyle w:val="Hyperlink"/>
                <w:rFonts w:ascii="Times New Roman" w:hAnsi="Times New Roman" w:cs="Times New Roman"/>
                <w:b/>
                <w:bCs/>
                <w:noProof/>
                <w:sz w:val="26"/>
                <w:szCs w:val="26"/>
                <w:lang w:val="vi-VN"/>
              </w:rPr>
              <w:t>4.1.</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Giao diện bác sĩ</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_Toc180704321 \h </w:instrText>
            </w:r>
            <w:r w:rsidRPr="00EE5B95">
              <w:rPr>
                <w:noProof/>
                <w:webHidden/>
                <w:sz w:val="26"/>
                <w:szCs w:val="26"/>
              </w:rPr>
            </w:r>
            <w:r w:rsidRPr="00EE5B95">
              <w:rPr>
                <w:noProof/>
                <w:webHidden/>
                <w:sz w:val="26"/>
                <w:szCs w:val="26"/>
              </w:rPr>
              <w:fldChar w:fldCharType="separate"/>
            </w:r>
            <w:r w:rsidRPr="00EE5B95">
              <w:rPr>
                <w:noProof/>
                <w:webHidden/>
                <w:sz w:val="26"/>
                <w:szCs w:val="26"/>
              </w:rPr>
              <w:t>39</w:t>
            </w:r>
            <w:r w:rsidRPr="00EE5B95">
              <w:rPr>
                <w:noProof/>
                <w:webHidden/>
                <w:sz w:val="26"/>
                <w:szCs w:val="26"/>
              </w:rPr>
              <w:fldChar w:fldCharType="end"/>
            </w:r>
          </w:hyperlink>
        </w:p>
        <w:p w14:paraId="142042CF" w14:textId="5097A4A6"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22" w:history="1">
            <w:r w:rsidRPr="00EE5B95">
              <w:rPr>
                <w:rStyle w:val="Hyperlink"/>
                <w:rFonts w:ascii="Times New Roman" w:hAnsi="Times New Roman" w:cs="Times New Roman"/>
                <w:b/>
                <w:bCs/>
                <w:noProof/>
                <w:sz w:val="26"/>
                <w:szCs w:val="26"/>
                <w:lang w:val="vi-VN"/>
              </w:rPr>
              <w:t>4.1.1</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đăng nhập</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_Toc180704322 \h </w:instrText>
            </w:r>
            <w:r w:rsidRPr="00EE5B95">
              <w:rPr>
                <w:noProof/>
                <w:webHidden/>
                <w:sz w:val="26"/>
                <w:szCs w:val="26"/>
              </w:rPr>
            </w:r>
            <w:r w:rsidRPr="00EE5B95">
              <w:rPr>
                <w:noProof/>
                <w:webHidden/>
                <w:sz w:val="26"/>
                <w:szCs w:val="26"/>
              </w:rPr>
              <w:fldChar w:fldCharType="separate"/>
            </w:r>
            <w:r w:rsidRPr="00EE5B95">
              <w:rPr>
                <w:noProof/>
                <w:webHidden/>
                <w:sz w:val="26"/>
                <w:szCs w:val="26"/>
              </w:rPr>
              <w:t>39</w:t>
            </w:r>
            <w:r w:rsidRPr="00EE5B95">
              <w:rPr>
                <w:noProof/>
                <w:webHidden/>
                <w:sz w:val="26"/>
                <w:szCs w:val="26"/>
              </w:rPr>
              <w:fldChar w:fldCharType="end"/>
            </w:r>
          </w:hyperlink>
        </w:p>
        <w:p w14:paraId="34AFADA8" w14:textId="4816DBC0"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23" w:history="1">
            <w:r w:rsidRPr="00EE5B95">
              <w:rPr>
                <w:rStyle w:val="Hyperlink"/>
                <w:rFonts w:ascii="Times New Roman" w:hAnsi="Times New Roman" w:cs="Times New Roman"/>
                <w:b/>
                <w:bCs/>
                <w:noProof/>
                <w:sz w:val="26"/>
                <w:szCs w:val="26"/>
                <w:lang w:val="vi-VN"/>
              </w:rPr>
              <w:t>4.1.2</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chủ</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_Toc180704323 \h </w:instrText>
            </w:r>
            <w:r w:rsidRPr="00EE5B95">
              <w:rPr>
                <w:noProof/>
                <w:webHidden/>
                <w:sz w:val="26"/>
                <w:szCs w:val="26"/>
              </w:rPr>
            </w:r>
            <w:r w:rsidRPr="00EE5B95">
              <w:rPr>
                <w:noProof/>
                <w:webHidden/>
                <w:sz w:val="26"/>
                <w:szCs w:val="26"/>
              </w:rPr>
              <w:fldChar w:fldCharType="separate"/>
            </w:r>
            <w:r w:rsidRPr="00EE5B95">
              <w:rPr>
                <w:noProof/>
                <w:webHidden/>
                <w:sz w:val="26"/>
                <w:szCs w:val="26"/>
              </w:rPr>
              <w:t>39</w:t>
            </w:r>
            <w:r w:rsidRPr="00EE5B95">
              <w:rPr>
                <w:noProof/>
                <w:webHidden/>
                <w:sz w:val="26"/>
                <w:szCs w:val="26"/>
              </w:rPr>
              <w:fldChar w:fldCharType="end"/>
            </w:r>
          </w:hyperlink>
        </w:p>
        <w:p w14:paraId="52A5D12F" w14:textId="0E025574"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24" w:history="1">
            <w:r w:rsidRPr="00EE5B95">
              <w:rPr>
                <w:rStyle w:val="Hyperlink"/>
                <w:rFonts w:ascii="Times New Roman" w:hAnsi="Times New Roman" w:cs="Times New Roman"/>
                <w:b/>
                <w:bCs/>
                <w:noProof/>
                <w:sz w:val="26"/>
                <w:szCs w:val="26"/>
                <w:lang w:val="vi-VN"/>
              </w:rPr>
              <w:t>4.1.3</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thông tin cá nhân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_Toc180704324 \h </w:instrText>
            </w:r>
            <w:r w:rsidRPr="00EE5B95">
              <w:rPr>
                <w:noProof/>
                <w:webHidden/>
                <w:sz w:val="26"/>
                <w:szCs w:val="26"/>
              </w:rPr>
            </w:r>
            <w:r w:rsidRPr="00EE5B95">
              <w:rPr>
                <w:noProof/>
                <w:webHidden/>
                <w:sz w:val="26"/>
                <w:szCs w:val="26"/>
              </w:rPr>
              <w:fldChar w:fldCharType="separate"/>
            </w:r>
            <w:r w:rsidRPr="00EE5B95">
              <w:rPr>
                <w:noProof/>
                <w:webHidden/>
                <w:sz w:val="26"/>
                <w:szCs w:val="26"/>
              </w:rPr>
              <w:t>40</w:t>
            </w:r>
            <w:r w:rsidRPr="00EE5B95">
              <w:rPr>
                <w:noProof/>
                <w:webHidden/>
                <w:sz w:val="26"/>
                <w:szCs w:val="26"/>
              </w:rPr>
              <w:fldChar w:fldCharType="end"/>
            </w:r>
          </w:hyperlink>
        </w:p>
        <w:p w14:paraId="3E56D908" w14:textId="527D54F4"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25" w:history="1">
            <w:r w:rsidRPr="00EE5B95">
              <w:rPr>
                <w:rStyle w:val="Hyperlink"/>
                <w:rFonts w:ascii="Times New Roman" w:hAnsi="Times New Roman" w:cs="Times New Roman"/>
                <w:b/>
                <w:bCs/>
                <w:noProof/>
                <w:sz w:val="26"/>
                <w:szCs w:val="26"/>
                <w:lang w:val="vi-VN"/>
              </w:rPr>
              <w:t>4.1.4</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danh sách bệnh nhân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_Toc180704325 \h </w:instrText>
            </w:r>
            <w:r w:rsidRPr="00EE5B95">
              <w:rPr>
                <w:noProof/>
                <w:webHidden/>
                <w:sz w:val="26"/>
                <w:szCs w:val="26"/>
              </w:rPr>
            </w:r>
            <w:r w:rsidRPr="00EE5B95">
              <w:rPr>
                <w:noProof/>
                <w:webHidden/>
                <w:sz w:val="26"/>
                <w:szCs w:val="26"/>
              </w:rPr>
              <w:fldChar w:fldCharType="separate"/>
            </w:r>
            <w:r w:rsidRPr="00EE5B95">
              <w:rPr>
                <w:noProof/>
                <w:webHidden/>
                <w:sz w:val="26"/>
                <w:szCs w:val="26"/>
              </w:rPr>
              <w:t>41</w:t>
            </w:r>
            <w:r w:rsidRPr="00EE5B95">
              <w:rPr>
                <w:noProof/>
                <w:webHidden/>
                <w:sz w:val="26"/>
                <w:szCs w:val="26"/>
              </w:rPr>
              <w:fldChar w:fldCharType="end"/>
            </w:r>
          </w:hyperlink>
        </w:p>
        <w:p w14:paraId="24D0E365" w14:textId="2FD38D92"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26" w:history="1">
            <w:r w:rsidRPr="00EE5B95">
              <w:rPr>
                <w:rStyle w:val="Hyperlink"/>
                <w:rFonts w:ascii="Times New Roman" w:hAnsi="Times New Roman" w:cs="Times New Roman"/>
                <w:b/>
                <w:bCs/>
                <w:noProof/>
                <w:sz w:val="26"/>
                <w:szCs w:val="26"/>
                <w:lang w:val="vi-VN"/>
              </w:rPr>
              <w:t>4.1.5</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tra cứu</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_Toc180704326 \h </w:instrText>
            </w:r>
            <w:r w:rsidRPr="00EE5B95">
              <w:rPr>
                <w:noProof/>
                <w:webHidden/>
                <w:sz w:val="26"/>
                <w:szCs w:val="26"/>
              </w:rPr>
            </w:r>
            <w:r w:rsidRPr="00EE5B95">
              <w:rPr>
                <w:noProof/>
                <w:webHidden/>
                <w:sz w:val="26"/>
                <w:szCs w:val="26"/>
              </w:rPr>
              <w:fldChar w:fldCharType="separate"/>
            </w:r>
            <w:r w:rsidRPr="00EE5B95">
              <w:rPr>
                <w:noProof/>
                <w:webHidden/>
                <w:sz w:val="26"/>
                <w:szCs w:val="26"/>
              </w:rPr>
              <w:t>41</w:t>
            </w:r>
            <w:r w:rsidRPr="00EE5B95">
              <w:rPr>
                <w:noProof/>
                <w:webHidden/>
                <w:sz w:val="26"/>
                <w:szCs w:val="26"/>
              </w:rPr>
              <w:fldChar w:fldCharType="end"/>
            </w:r>
          </w:hyperlink>
        </w:p>
        <w:p w14:paraId="7CB06B36" w14:textId="2CD27008"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27" w:history="1">
            <w:r w:rsidRPr="00EE5B95">
              <w:rPr>
                <w:rStyle w:val="Hyperlink"/>
                <w:rFonts w:ascii="Times New Roman" w:hAnsi="Times New Roman" w:cs="Times New Roman"/>
                <w:b/>
                <w:bCs/>
                <w:noProof/>
                <w:sz w:val="26"/>
                <w:szCs w:val="26"/>
                <w:lang w:val="vi-VN"/>
              </w:rPr>
              <w:t>4.1.6</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chi tiết bệnh 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_Toc180704327 \h </w:instrText>
            </w:r>
            <w:r w:rsidRPr="00EE5B95">
              <w:rPr>
                <w:noProof/>
                <w:webHidden/>
                <w:sz w:val="26"/>
                <w:szCs w:val="26"/>
              </w:rPr>
            </w:r>
            <w:r w:rsidRPr="00EE5B95">
              <w:rPr>
                <w:noProof/>
                <w:webHidden/>
                <w:sz w:val="26"/>
                <w:szCs w:val="26"/>
              </w:rPr>
              <w:fldChar w:fldCharType="separate"/>
            </w:r>
            <w:r w:rsidRPr="00EE5B95">
              <w:rPr>
                <w:noProof/>
                <w:webHidden/>
                <w:sz w:val="26"/>
                <w:szCs w:val="26"/>
              </w:rPr>
              <w:t>42</w:t>
            </w:r>
            <w:r w:rsidRPr="00EE5B95">
              <w:rPr>
                <w:noProof/>
                <w:webHidden/>
                <w:sz w:val="26"/>
                <w:szCs w:val="26"/>
              </w:rPr>
              <w:fldChar w:fldCharType="end"/>
            </w:r>
          </w:hyperlink>
        </w:p>
        <w:p w14:paraId="170DE870" w14:textId="4C8DE149"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28" w:history="1">
            <w:r w:rsidRPr="00EE5B95">
              <w:rPr>
                <w:rStyle w:val="Hyperlink"/>
                <w:rFonts w:ascii="Times New Roman" w:hAnsi="Times New Roman" w:cs="Times New Roman"/>
                <w:b/>
                <w:bCs/>
                <w:noProof/>
                <w:sz w:val="26"/>
                <w:szCs w:val="26"/>
                <w:lang w:val="vi-VN"/>
              </w:rPr>
              <w:t>4.1.7</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quản lý hồ sơ bệnh 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_Toc180704328 \h </w:instrText>
            </w:r>
            <w:r w:rsidRPr="00EE5B95">
              <w:rPr>
                <w:noProof/>
                <w:webHidden/>
                <w:sz w:val="26"/>
                <w:szCs w:val="26"/>
              </w:rPr>
            </w:r>
            <w:r w:rsidRPr="00EE5B95">
              <w:rPr>
                <w:noProof/>
                <w:webHidden/>
                <w:sz w:val="26"/>
                <w:szCs w:val="26"/>
              </w:rPr>
              <w:fldChar w:fldCharType="separate"/>
            </w:r>
            <w:r w:rsidRPr="00EE5B95">
              <w:rPr>
                <w:noProof/>
                <w:webHidden/>
                <w:sz w:val="26"/>
                <w:szCs w:val="26"/>
              </w:rPr>
              <w:t>43</w:t>
            </w:r>
            <w:r w:rsidRPr="00EE5B95">
              <w:rPr>
                <w:noProof/>
                <w:webHidden/>
                <w:sz w:val="26"/>
                <w:szCs w:val="26"/>
              </w:rPr>
              <w:fldChar w:fldCharType="end"/>
            </w:r>
          </w:hyperlink>
        </w:p>
        <w:p w14:paraId="0B9AC0DF" w14:textId="25F6D057"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29" w:history="1">
            <w:r w:rsidRPr="00EE5B95">
              <w:rPr>
                <w:rStyle w:val="Hyperlink"/>
                <w:rFonts w:ascii="Times New Roman" w:hAnsi="Times New Roman" w:cs="Times New Roman"/>
                <w:b/>
                <w:bCs/>
                <w:noProof/>
                <w:sz w:val="26"/>
                <w:szCs w:val="26"/>
                <w:lang w:val="vi-VN"/>
              </w:rPr>
              <w:t>4.1.8</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chi tiết hồ sơ bệnh 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_Toc180704329 \h </w:instrText>
            </w:r>
            <w:r w:rsidRPr="00EE5B95">
              <w:rPr>
                <w:noProof/>
                <w:webHidden/>
                <w:sz w:val="26"/>
                <w:szCs w:val="26"/>
              </w:rPr>
            </w:r>
            <w:r w:rsidRPr="00EE5B95">
              <w:rPr>
                <w:noProof/>
                <w:webHidden/>
                <w:sz w:val="26"/>
                <w:szCs w:val="26"/>
              </w:rPr>
              <w:fldChar w:fldCharType="separate"/>
            </w:r>
            <w:r w:rsidRPr="00EE5B95">
              <w:rPr>
                <w:noProof/>
                <w:webHidden/>
                <w:sz w:val="26"/>
                <w:szCs w:val="26"/>
              </w:rPr>
              <w:t>43</w:t>
            </w:r>
            <w:r w:rsidRPr="00EE5B95">
              <w:rPr>
                <w:noProof/>
                <w:webHidden/>
                <w:sz w:val="26"/>
                <w:szCs w:val="26"/>
              </w:rPr>
              <w:fldChar w:fldCharType="end"/>
            </w:r>
          </w:hyperlink>
        </w:p>
        <w:p w14:paraId="4AE5D69F" w14:textId="4CA73769"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30" w:history="1">
            <w:r w:rsidRPr="00EE5B95">
              <w:rPr>
                <w:rStyle w:val="Hyperlink"/>
                <w:rFonts w:ascii="Times New Roman" w:hAnsi="Times New Roman" w:cs="Times New Roman"/>
                <w:b/>
                <w:bCs/>
                <w:noProof/>
                <w:sz w:val="26"/>
                <w:szCs w:val="26"/>
                <w:lang w:val="vi-VN"/>
              </w:rPr>
              <w:t>4.1.9</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gửi yêu cầu xét nghiệm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_Toc180704330 \h </w:instrText>
            </w:r>
            <w:r w:rsidRPr="00EE5B95">
              <w:rPr>
                <w:noProof/>
                <w:webHidden/>
                <w:sz w:val="26"/>
                <w:szCs w:val="26"/>
              </w:rPr>
            </w:r>
            <w:r w:rsidRPr="00EE5B95">
              <w:rPr>
                <w:noProof/>
                <w:webHidden/>
                <w:sz w:val="26"/>
                <w:szCs w:val="26"/>
              </w:rPr>
              <w:fldChar w:fldCharType="separate"/>
            </w:r>
            <w:r w:rsidRPr="00EE5B95">
              <w:rPr>
                <w:noProof/>
                <w:webHidden/>
                <w:sz w:val="26"/>
                <w:szCs w:val="26"/>
              </w:rPr>
              <w:t>44</w:t>
            </w:r>
            <w:r w:rsidRPr="00EE5B95">
              <w:rPr>
                <w:noProof/>
                <w:webHidden/>
                <w:sz w:val="26"/>
                <w:szCs w:val="26"/>
              </w:rPr>
              <w:fldChar w:fldCharType="end"/>
            </w:r>
          </w:hyperlink>
        </w:p>
        <w:p w14:paraId="6E6760A9" w14:textId="3EC585EF"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31" w:history="1">
            <w:r w:rsidRPr="00EE5B95">
              <w:rPr>
                <w:rStyle w:val="Hyperlink"/>
                <w:rFonts w:ascii="Times New Roman" w:hAnsi="Times New Roman" w:cs="Times New Roman"/>
                <w:b/>
                <w:bCs/>
                <w:noProof/>
                <w:sz w:val="26"/>
                <w:szCs w:val="26"/>
                <w:lang w:val="vi-VN"/>
              </w:rPr>
              <w:t>4.1.10</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kết quả xét nghiệm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_Toc180704331 \h </w:instrText>
            </w:r>
            <w:r w:rsidRPr="00EE5B95">
              <w:rPr>
                <w:noProof/>
                <w:webHidden/>
                <w:sz w:val="26"/>
                <w:szCs w:val="26"/>
              </w:rPr>
            </w:r>
            <w:r w:rsidRPr="00EE5B95">
              <w:rPr>
                <w:noProof/>
                <w:webHidden/>
                <w:sz w:val="26"/>
                <w:szCs w:val="26"/>
              </w:rPr>
              <w:fldChar w:fldCharType="separate"/>
            </w:r>
            <w:r w:rsidRPr="00EE5B95">
              <w:rPr>
                <w:noProof/>
                <w:webHidden/>
                <w:sz w:val="26"/>
                <w:szCs w:val="26"/>
              </w:rPr>
              <w:t>45</w:t>
            </w:r>
            <w:r w:rsidRPr="00EE5B95">
              <w:rPr>
                <w:noProof/>
                <w:webHidden/>
                <w:sz w:val="26"/>
                <w:szCs w:val="26"/>
              </w:rPr>
              <w:fldChar w:fldCharType="end"/>
            </w:r>
          </w:hyperlink>
        </w:p>
        <w:p w14:paraId="0EF41781" w14:textId="261AA63C"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32" w:history="1">
            <w:r w:rsidRPr="00EE5B95">
              <w:rPr>
                <w:rStyle w:val="Hyperlink"/>
                <w:rFonts w:ascii="Times New Roman" w:hAnsi="Times New Roman" w:cs="Times New Roman"/>
                <w:b/>
                <w:bCs/>
                <w:noProof/>
                <w:sz w:val="26"/>
                <w:szCs w:val="26"/>
                <w:lang w:val="vi-VN"/>
              </w:rPr>
              <w:t>4.1.11</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phiếu khám bệnh</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_Toc180704332 \h </w:instrText>
            </w:r>
            <w:r w:rsidRPr="00EE5B95">
              <w:rPr>
                <w:noProof/>
                <w:webHidden/>
                <w:sz w:val="26"/>
                <w:szCs w:val="26"/>
              </w:rPr>
            </w:r>
            <w:r w:rsidRPr="00EE5B95">
              <w:rPr>
                <w:noProof/>
                <w:webHidden/>
                <w:sz w:val="26"/>
                <w:szCs w:val="26"/>
              </w:rPr>
              <w:fldChar w:fldCharType="separate"/>
            </w:r>
            <w:r w:rsidRPr="00EE5B95">
              <w:rPr>
                <w:noProof/>
                <w:webHidden/>
                <w:sz w:val="26"/>
                <w:szCs w:val="26"/>
              </w:rPr>
              <w:t>45</w:t>
            </w:r>
            <w:r w:rsidRPr="00EE5B95">
              <w:rPr>
                <w:noProof/>
                <w:webHidden/>
                <w:sz w:val="26"/>
                <w:szCs w:val="26"/>
              </w:rPr>
              <w:fldChar w:fldCharType="end"/>
            </w:r>
          </w:hyperlink>
        </w:p>
        <w:p w14:paraId="453656C0" w14:textId="2258DE42"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33" w:history="1">
            <w:r w:rsidRPr="00EE5B95">
              <w:rPr>
                <w:rStyle w:val="Hyperlink"/>
                <w:rFonts w:ascii="Times New Roman" w:hAnsi="Times New Roman" w:cs="Times New Roman"/>
                <w:b/>
                <w:bCs/>
                <w:noProof/>
                <w:sz w:val="26"/>
                <w:szCs w:val="26"/>
                <w:lang w:val="vi-VN"/>
              </w:rPr>
              <w:t>4.1.</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Giao diện lễ tân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_Toc180704333 \h </w:instrText>
            </w:r>
            <w:r w:rsidRPr="00EE5B95">
              <w:rPr>
                <w:noProof/>
                <w:webHidden/>
                <w:sz w:val="26"/>
                <w:szCs w:val="26"/>
              </w:rPr>
            </w:r>
            <w:r w:rsidRPr="00EE5B95">
              <w:rPr>
                <w:noProof/>
                <w:webHidden/>
                <w:sz w:val="26"/>
                <w:szCs w:val="26"/>
              </w:rPr>
              <w:fldChar w:fldCharType="separate"/>
            </w:r>
            <w:r w:rsidRPr="00EE5B95">
              <w:rPr>
                <w:noProof/>
                <w:webHidden/>
                <w:sz w:val="26"/>
                <w:szCs w:val="26"/>
              </w:rPr>
              <w:t>46</w:t>
            </w:r>
            <w:r w:rsidRPr="00EE5B95">
              <w:rPr>
                <w:noProof/>
                <w:webHidden/>
                <w:sz w:val="26"/>
                <w:szCs w:val="26"/>
              </w:rPr>
              <w:fldChar w:fldCharType="end"/>
            </w:r>
          </w:hyperlink>
        </w:p>
        <w:p w14:paraId="50AAE801" w14:textId="39DA06F4"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34" w:history="1">
            <w:r w:rsidRPr="00EE5B95">
              <w:rPr>
                <w:rStyle w:val="Hyperlink"/>
                <w:rFonts w:ascii="Times New Roman" w:hAnsi="Times New Roman" w:cs="Times New Roman"/>
                <w:b/>
                <w:bCs/>
                <w:noProof/>
                <w:sz w:val="26"/>
                <w:szCs w:val="26"/>
                <w:lang w:val="vi-VN"/>
              </w:rPr>
              <w:t>4.2.1.</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quản lý đặt khám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_Toc180704334 \h </w:instrText>
            </w:r>
            <w:r w:rsidRPr="00EE5B95">
              <w:rPr>
                <w:noProof/>
                <w:webHidden/>
                <w:sz w:val="26"/>
                <w:szCs w:val="26"/>
              </w:rPr>
            </w:r>
            <w:r w:rsidRPr="00EE5B95">
              <w:rPr>
                <w:noProof/>
                <w:webHidden/>
                <w:sz w:val="26"/>
                <w:szCs w:val="26"/>
              </w:rPr>
              <w:fldChar w:fldCharType="separate"/>
            </w:r>
            <w:r w:rsidRPr="00EE5B95">
              <w:rPr>
                <w:noProof/>
                <w:webHidden/>
                <w:sz w:val="26"/>
                <w:szCs w:val="26"/>
              </w:rPr>
              <w:t>46</w:t>
            </w:r>
            <w:r w:rsidRPr="00EE5B95">
              <w:rPr>
                <w:noProof/>
                <w:webHidden/>
                <w:sz w:val="26"/>
                <w:szCs w:val="26"/>
              </w:rPr>
              <w:fldChar w:fldCharType="end"/>
            </w:r>
          </w:hyperlink>
        </w:p>
        <w:p w14:paraId="4793498D" w14:textId="79C1C578"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35" w:history="1">
            <w:r w:rsidRPr="00EE5B95">
              <w:rPr>
                <w:rStyle w:val="Hyperlink"/>
                <w:rFonts w:ascii="Times New Roman" w:hAnsi="Times New Roman" w:cs="Times New Roman"/>
                <w:b/>
                <w:bCs/>
                <w:noProof/>
                <w:sz w:val="26"/>
                <w:szCs w:val="26"/>
                <w:lang w:val="vi-VN"/>
              </w:rPr>
              <w:t>4.2.2.</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thông tin đặt khám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_Toc180704335 \h </w:instrText>
            </w:r>
            <w:r w:rsidRPr="00EE5B95">
              <w:rPr>
                <w:noProof/>
                <w:webHidden/>
                <w:sz w:val="26"/>
                <w:szCs w:val="26"/>
              </w:rPr>
            </w:r>
            <w:r w:rsidRPr="00EE5B95">
              <w:rPr>
                <w:noProof/>
                <w:webHidden/>
                <w:sz w:val="26"/>
                <w:szCs w:val="26"/>
              </w:rPr>
              <w:fldChar w:fldCharType="separate"/>
            </w:r>
            <w:r w:rsidRPr="00EE5B95">
              <w:rPr>
                <w:noProof/>
                <w:webHidden/>
                <w:sz w:val="26"/>
                <w:szCs w:val="26"/>
              </w:rPr>
              <w:t>47</w:t>
            </w:r>
            <w:r w:rsidRPr="00EE5B95">
              <w:rPr>
                <w:noProof/>
                <w:webHidden/>
                <w:sz w:val="26"/>
                <w:szCs w:val="26"/>
              </w:rPr>
              <w:fldChar w:fldCharType="end"/>
            </w:r>
          </w:hyperlink>
        </w:p>
        <w:p w14:paraId="7879823B" w14:textId="1B7EBBC6"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36" w:history="1">
            <w:r w:rsidRPr="00EE5B95">
              <w:rPr>
                <w:rStyle w:val="Hyperlink"/>
                <w:rFonts w:ascii="Times New Roman" w:hAnsi="Times New Roman" w:cs="Times New Roman"/>
                <w:b/>
                <w:bCs/>
                <w:noProof/>
                <w:sz w:val="26"/>
                <w:szCs w:val="26"/>
                <w:lang w:val="vi-VN"/>
              </w:rPr>
              <w:t>4.2.3.</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duyệt thông tin đặt khám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_Toc180704336 \h </w:instrText>
            </w:r>
            <w:r w:rsidRPr="00EE5B95">
              <w:rPr>
                <w:noProof/>
                <w:webHidden/>
                <w:sz w:val="26"/>
                <w:szCs w:val="26"/>
              </w:rPr>
            </w:r>
            <w:r w:rsidRPr="00EE5B95">
              <w:rPr>
                <w:noProof/>
                <w:webHidden/>
                <w:sz w:val="26"/>
                <w:szCs w:val="26"/>
              </w:rPr>
              <w:fldChar w:fldCharType="separate"/>
            </w:r>
            <w:r w:rsidRPr="00EE5B95">
              <w:rPr>
                <w:noProof/>
                <w:webHidden/>
                <w:sz w:val="26"/>
                <w:szCs w:val="26"/>
              </w:rPr>
              <w:t>48</w:t>
            </w:r>
            <w:r w:rsidRPr="00EE5B95">
              <w:rPr>
                <w:noProof/>
                <w:webHidden/>
                <w:sz w:val="26"/>
                <w:szCs w:val="26"/>
              </w:rPr>
              <w:fldChar w:fldCharType="end"/>
            </w:r>
          </w:hyperlink>
        </w:p>
        <w:p w14:paraId="688613BB" w14:textId="59427271"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37" w:history="1">
            <w:r w:rsidRPr="00EE5B95">
              <w:rPr>
                <w:rStyle w:val="Hyperlink"/>
                <w:rFonts w:ascii="Times New Roman" w:hAnsi="Times New Roman" w:cs="Times New Roman"/>
                <w:b/>
                <w:bCs/>
                <w:noProof/>
                <w:sz w:val="26"/>
                <w:szCs w:val="26"/>
                <w:lang w:val="vi-VN"/>
              </w:rPr>
              <w:t>4.2.4.</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lập phiếu khám bệnh</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_Toc180704337 \h </w:instrText>
            </w:r>
            <w:r w:rsidRPr="00EE5B95">
              <w:rPr>
                <w:noProof/>
                <w:webHidden/>
                <w:sz w:val="26"/>
                <w:szCs w:val="26"/>
              </w:rPr>
            </w:r>
            <w:r w:rsidRPr="00EE5B95">
              <w:rPr>
                <w:noProof/>
                <w:webHidden/>
                <w:sz w:val="26"/>
                <w:szCs w:val="26"/>
              </w:rPr>
              <w:fldChar w:fldCharType="separate"/>
            </w:r>
            <w:r w:rsidRPr="00EE5B95">
              <w:rPr>
                <w:noProof/>
                <w:webHidden/>
                <w:sz w:val="26"/>
                <w:szCs w:val="26"/>
              </w:rPr>
              <w:t>49</w:t>
            </w:r>
            <w:r w:rsidRPr="00EE5B95">
              <w:rPr>
                <w:noProof/>
                <w:webHidden/>
                <w:sz w:val="26"/>
                <w:szCs w:val="26"/>
              </w:rPr>
              <w:fldChar w:fldCharType="end"/>
            </w:r>
          </w:hyperlink>
        </w:p>
        <w:p w14:paraId="7AAFE856" w14:textId="3F9E2047"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38" w:history="1">
            <w:r w:rsidRPr="00EE5B95">
              <w:rPr>
                <w:rStyle w:val="Hyperlink"/>
                <w:rFonts w:ascii="Times New Roman" w:hAnsi="Times New Roman" w:cs="Times New Roman"/>
                <w:b/>
                <w:bCs/>
                <w:noProof/>
                <w:sz w:val="26"/>
                <w:szCs w:val="26"/>
                <w:lang w:val="vi-VN"/>
              </w:rPr>
              <w:t>4.2.5.</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danh sách bệnh nhân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_Toc180704338 \h </w:instrText>
            </w:r>
            <w:r w:rsidRPr="00EE5B95">
              <w:rPr>
                <w:noProof/>
                <w:webHidden/>
                <w:sz w:val="26"/>
                <w:szCs w:val="26"/>
              </w:rPr>
            </w:r>
            <w:r w:rsidRPr="00EE5B95">
              <w:rPr>
                <w:noProof/>
                <w:webHidden/>
                <w:sz w:val="26"/>
                <w:szCs w:val="26"/>
              </w:rPr>
              <w:fldChar w:fldCharType="separate"/>
            </w:r>
            <w:r w:rsidRPr="00EE5B95">
              <w:rPr>
                <w:noProof/>
                <w:webHidden/>
                <w:sz w:val="26"/>
                <w:szCs w:val="26"/>
              </w:rPr>
              <w:t>50</w:t>
            </w:r>
            <w:r w:rsidRPr="00EE5B95">
              <w:rPr>
                <w:noProof/>
                <w:webHidden/>
                <w:sz w:val="26"/>
                <w:szCs w:val="26"/>
              </w:rPr>
              <w:fldChar w:fldCharType="end"/>
            </w:r>
          </w:hyperlink>
        </w:p>
        <w:p w14:paraId="497131AA" w14:textId="7DF569E5"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39" w:history="1">
            <w:r w:rsidRPr="00EE5B95">
              <w:rPr>
                <w:rStyle w:val="Hyperlink"/>
                <w:rFonts w:ascii="Times New Roman" w:hAnsi="Times New Roman" w:cs="Times New Roman"/>
                <w:b/>
                <w:bCs/>
                <w:noProof/>
                <w:sz w:val="26"/>
                <w:szCs w:val="26"/>
                <w:lang w:val="vi-VN"/>
              </w:rPr>
              <w:t>4.2.6.</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chi tiết bệnh nhân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_Toc180704339 \h </w:instrText>
            </w:r>
            <w:r w:rsidRPr="00EE5B95">
              <w:rPr>
                <w:noProof/>
                <w:webHidden/>
                <w:sz w:val="26"/>
                <w:szCs w:val="26"/>
              </w:rPr>
            </w:r>
            <w:r w:rsidRPr="00EE5B95">
              <w:rPr>
                <w:noProof/>
                <w:webHidden/>
                <w:sz w:val="26"/>
                <w:szCs w:val="26"/>
              </w:rPr>
              <w:fldChar w:fldCharType="separate"/>
            </w:r>
            <w:r w:rsidRPr="00EE5B95">
              <w:rPr>
                <w:noProof/>
                <w:webHidden/>
                <w:sz w:val="26"/>
                <w:szCs w:val="26"/>
              </w:rPr>
              <w:t>51</w:t>
            </w:r>
            <w:r w:rsidRPr="00EE5B95">
              <w:rPr>
                <w:noProof/>
                <w:webHidden/>
                <w:sz w:val="26"/>
                <w:szCs w:val="26"/>
              </w:rPr>
              <w:fldChar w:fldCharType="end"/>
            </w:r>
          </w:hyperlink>
        </w:p>
        <w:p w14:paraId="168B1B81" w14:textId="3EABB74F"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40" w:history="1">
            <w:r w:rsidRPr="00EE5B95">
              <w:rPr>
                <w:rStyle w:val="Hyperlink"/>
                <w:rFonts w:ascii="Times New Roman" w:hAnsi="Times New Roman" w:cs="Times New Roman"/>
                <w:b/>
                <w:bCs/>
                <w:noProof/>
                <w:sz w:val="26"/>
                <w:szCs w:val="26"/>
                <w:lang w:val="vi-VN"/>
              </w:rPr>
              <w:t>4.2.7.</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danh sách hóa đơn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_Toc180704340 \h </w:instrText>
            </w:r>
            <w:r w:rsidRPr="00EE5B95">
              <w:rPr>
                <w:noProof/>
                <w:webHidden/>
                <w:sz w:val="26"/>
                <w:szCs w:val="26"/>
              </w:rPr>
            </w:r>
            <w:r w:rsidRPr="00EE5B95">
              <w:rPr>
                <w:noProof/>
                <w:webHidden/>
                <w:sz w:val="26"/>
                <w:szCs w:val="26"/>
              </w:rPr>
              <w:fldChar w:fldCharType="separate"/>
            </w:r>
            <w:r w:rsidRPr="00EE5B95">
              <w:rPr>
                <w:noProof/>
                <w:webHidden/>
                <w:sz w:val="26"/>
                <w:szCs w:val="26"/>
              </w:rPr>
              <w:t>52</w:t>
            </w:r>
            <w:r w:rsidRPr="00EE5B95">
              <w:rPr>
                <w:noProof/>
                <w:webHidden/>
                <w:sz w:val="26"/>
                <w:szCs w:val="26"/>
              </w:rPr>
              <w:fldChar w:fldCharType="end"/>
            </w:r>
          </w:hyperlink>
        </w:p>
        <w:p w14:paraId="71AAE80C" w14:textId="2A217DA9"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41" w:history="1">
            <w:r w:rsidRPr="00EE5B95">
              <w:rPr>
                <w:rStyle w:val="Hyperlink"/>
                <w:rFonts w:ascii="Times New Roman" w:hAnsi="Times New Roman" w:cs="Times New Roman"/>
                <w:b/>
                <w:bCs/>
                <w:noProof/>
                <w:sz w:val="26"/>
                <w:szCs w:val="26"/>
                <w:lang w:val="vi-VN"/>
              </w:rPr>
              <w:t>4.2.8.</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chi tiết hóa đơn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_Toc180704341 \h </w:instrText>
            </w:r>
            <w:r w:rsidRPr="00EE5B95">
              <w:rPr>
                <w:noProof/>
                <w:webHidden/>
                <w:sz w:val="26"/>
                <w:szCs w:val="26"/>
              </w:rPr>
            </w:r>
            <w:r w:rsidRPr="00EE5B95">
              <w:rPr>
                <w:noProof/>
                <w:webHidden/>
                <w:sz w:val="26"/>
                <w:szCs w:val="26"/>
              </w:rPr>
              <w:fldChar w:fldCharType="separate"/>
            </w:r>
            <w:r w:rsidRPr="00EE5B95">
              <w:rPr>
                <w:noProof/>
                <w:webHidden/>
                <w:sz w:val="26"/>
                <w:szCs w:val="26"/>
              </w:rPr>
              <w:t>53</w:t>
            </w:r>
            <w:r w:rsidRPr="00EE5B95">
              <w:rPr>
                <w:noProof/>
                <w:webHidden/>
                <w:sz w:val="26"/>
                <w:szCs w:val="26"/>
              </w:rPr>
              <w:fldChar w:fldCharType="end"/>
            </w:r>
          </w:hyperlink>
        </w:p>
        <w:p w14:paraId="4494F970" w14:textId="17F3D621"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42" w:history="1">
            <w:r w:rsidRPr="00EE5B95">
              <w:rPr>
                <w:rStyle w:val="Hyperlink"/>
                <w:rFonts w:ascii="Times New Roman" w:hAnsi="Times New Roman" w:cs="Times New Roman"/>
                <w:b/>
                <w:bCs/>
                <w:noProof/>
                <w:sz w:val="26"/>
                <w:szCs w:val="26"/>
                <w:lang w:val="vi-VN"/>
              </w:rPr>
              <w:t>4.2.9.</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thanh toán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_Toc180704342 \h </w:instrText>
            </w:r>
            <w:r w:rsidRPr="00EE5B95">
              <w:rPr>
                <w:noProof/>
                <w:webHidden/>
                <w:sz w:val="26"/>
                <w:szCs w:val="26"/>
              </w:rPr>
            </w:r>
            <w:r w:rsidRPr="00EE5B95">
              <w:rPr>
                <w:noProof/>
                <w:webHidden/>
                <w:sz w:val="26"/>
                <w:szCs w:val="26"/>
              </w:rPr>
              <w:fldChar w:fldCharType="separate"/>
            </w:r>
            <w:r w:rsidRPr="00EE5B95">
              <w:rPr>
                <w:noProof/>
                <w:webHidden/>
                <w:sz w:val="26"/>
                <w:szCs w:val="26"/>
              </w:rPr>
              <w:t>54</w:t>
            </w:r>
            <w:r w:rsidRPr="00EE5B95">
              <w:rPr>
                <w:noProof/>
                <w:webHidden/>
                <w:sz w:val="26"/>
                <w:szCs w:val="26"/>
              </w:rPr>
              <w:fldChar w:fldCharType="end"/>
            </w:r>
          </w:hyperlink>
        </w:p>
        <w:p w14:paraId="223218E1" w14:textId="16538BF7"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43" w:history="1">
            <w:r w:rsidRPr="00EE5B95">
              <w:rPr>
                <w:rStyle w:val="Hyperlink"/>
                <w:rFonts w:ascii="Times New Roman" w:hAnsi="Times New Roman" w:cs="Times New Roman"/>
                <w:b/>
                <w:bCs/>
                <w:noProof/>
                <w:sz w:val="26"/>
                <w:szCs w:val="26"/>
                <w:lang w:val="vi-VN"/>
              </w:rPr>
              <w:t>4.2.</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Giao diện bệnh nhân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_Toc180704343 \h </w:instrText>
            </w:r>
            <w:r w:rsidRPr="00EE5B95">
              <w:rPr>
                <w:noProof/>
                <w:webHidden/>
                <w:sz w:val="26"/>
                <w:szCs w:val="26"/>
              </w:rPr>
            </w:r>
            <w:r w:rsidRPr="00EE5B95">
              <w:rPr>
                <w:noProof/>
                <w:webHidden/>
                <w:sz w:val="26"/>
                <w:szCs w:val="26"/>
              </w:rPr>
              <w:fldChar w:fldCharType="separate"/>
            </w:r>
            <w:r w:rsidRPr="00EE5B95">
              <w:rPr>
                <w:noProof/>
                <w:webHidden/>
                <w:sz w:val="26"/>
                <w:szCs w:val="26"/>
              </w:rPr>
              <w:t>56</w:t>
            </w:r>
            <w:r w:rsidRPr="00EE5B95">
              <w:rPr>
                <w:noProof/>
                <w:webHidden/>
                <w:sz w:val="26"/>
                <w:szCs w:val="26"/>
              </w:rPr>
              <w:fldChar w:fldCharType="end"/>
            </w:r>
          </w:hyperlink>
        </w:p>
        <w:p w14:paraId="76F12562" w14:textId="0609A0F1"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44" w:history="1">
            <w:r w:rsidRPr="00EE5B95">
              <w:rPr>
                <w:rStyle w:val="Hyperlink"/>
                <w:rFonts w:ascii="Times New Roman" w:hAnsi="Times New Roman" w:cs="Times New Roman"/>
                <w:b/>
                <w:bCs/>
                <w:noProof/>
                <w:sz w:val="26"/>
                <w:szCs w:val="26"/>
                <w:lang w:val="vi-VN"/>
              </w:rPr>
              <w:t>4.3.1.</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đăng nhập</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_Toc180704344 \h </w:instrText>
            </w:r>
            <w:r w:rsidRPr="00EE5B95">
              <w:rPr>
                <w:noProof/>
                <w:webHidden/>
                <w:sz w:val="26"/>
                <w:szCs w:val="26"/>
              </w:rPr>
            </w:r>
            <w:r w:rsidRPr="00EE5B95">
              <w:rPr>
                <w:noProof/>
                <w:webHidden/>
                <w:sz w:val="26"/>
                <w:szCs w:val="26"/>
              </w:rPr>
              <w:fldChar w:fldCharType="separate"/>
            </w:r>
            <w:r w:rsidRPr="00EE5B95">
              <w:rPr>
                <w:noProof/>
                <w:webHidden/>
                <w:sz w:val="26"/>
                <w:szCs w:val="26"/>
              </w:rPr>
              <w:t>56</w:t>
            </w:r>
            <w:r w:rsidRPr="00EE5B95">
              <w:rPr>
                <w:noProof/>
                <w:webHidden/>
                <w:sz w:val="26"/>
                <w:szCs w:val="26"/>
              </w:rPr>
              <w:fldChar w:fldCharType="end"/>
            </w:r>
          </w:hyperlink>
        </w:p>
        <w:p w14:paraId="1C3422E8" w14:textId="7B05CD9B"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45" w:history="1">
            <w:r w:rsidRPr="00EE5B95">
              <w:rPr>
                <w:rStyle w:val="Hyperlink"/>
                <w:rFonts w:ascii="Times New Roman" w:hAnsi="Times New Roman" w:cs="Times New Roman"/>
                <w:b/>
                <w:bCs/>
                <w:noProof/>
                <w:sz w:val="26"/>
                <w:szCs w:val="26"/>
                <w:lang w:val="vi-VN"/>
              </w:rPr>
              <w:t>4.3.2.</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đăng ký</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_Toc180704345 \h </w:instrText>
            </w:r>
            <w:r w:rsidRPr="00EE5B95">
              <w:rPr>
                <w:noProof/>
                <w:webHidden/>
                <w:sz w:val="26"/>
                <w:szCs w:val="26"/>
              </w:rPr>
            </w:r>
            <w:r w:rsidRPr="00EE5B95">
              <w:rPr>
                <w:noProof/>
                <w:webHidden/>
                <w:sz w:val="26"/>
                <w:szCs w:val="26"/>
              </w:rPr>
              <w:fldChar w:fldCharType="separate"/>
            </w:r>
            <w:r w:rsidRPr="00EE5B95">
              <w:rPr>
                <w:noProof/>
                <w:webHidden/>
                <w:sz w:val="26"/>
                <w:szCs w:val="26"/>
              </w:rPr>
              <w:t>56</w:t>
            </w:r>
            <w:r w:rsidRPr="00EE5B95">
              <w:rPr>
                <w:noProof/>
                <w:webHidden/>
                <w:sz w:val="26"/>
                <w:szCs w:val="26"/>
              </w:rPr>
              <w:fldChar w:fldCharType="end"/>
            </w:r>
          </w:hyperlink>
        </w:p>
        <w:p w14:paraId="172BCCF7" w14:textId="73B164B9"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46" w:history="1">
            <w:r w:rsidRPr="00EE5B95">
              <w:rPr>
                <w:rStyle w:val="Hyperlink"/>
                <w:rFonts w:ascii="Times New Roman" w:hAnsi="Times New Roman" w:cs="Times New Roman"/>
                <w:b/>
                <w:bCs/>
                <w:noProof/>
                <w:sz w:val="26"/>
                <w:szCs w:val="26"/>
                <w:lang w:val="vi-VN"/>
              </w:rPr>
              <w:t>4.3.3.</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lấy lại mật khẩu</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_Toc180704346 \h </w:instrText>
            </w:r>
            <w:r w:rsidRPr="00EE5B95">
              <w:rPr>
                <w:noProof/>
                <w:webHidden/>
                <w:sz w:val="26"/>
                <w:szCs w:val="26"/>
              </w:rPr>
            </w:r>
            <w:r w:rsidRPr="00EE5B95">
              <w:rPr>
                <w:noProof/>
                <w:webHidden/>
                <w:sz w:val="26"/>
                <w:szCs w:val="26"/>
              </w:rPr>
              <w:fldChar w:fldCharType="separate"/>
            </w:r>
            <w:r w:rsidRPr="00EE5B95">
              <w:rPr>
                <w:noProof/>
                <w:webHidden/>
                <w:sz w:val="26"/>
                <w:szCs w:val="26"/>
              </w:rPr>
              <w:t>57</w:t>
            </w:r>
            <w:r w:rsidRPr="00EE5B95">
              <w:rPr>
                <w:noProof/>
                <w:webHidden/>
                <w:sz w:val="26"/>
                <w:szCs w:val="26"/>
              </w:rPr>
              <w:fldChar w:fldCharType="end"/>
            </w:r>
          </w:hyperlink>
        </w:p>
        <w:p w14:paraId="0662D96E" w14:textId="25DF27DA"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47" w:history="1">
            <w:r w:rsidRPr="00EE5B95">
              <w:rPr>
                <w:rStyle w:val="Hyperlink"/>
                <w:rFonts w:ascii="Times New Roman" w:hAnsi="Times New Roman" w:cs="Times New Roman"/>
                <w:b/>
                <w:bCs/>
                <w:noProof/>
                <w:sz w:val="26"/>
                <w:szCs w:val="26"/>
                <w:lang w:val="vi-VN"/>
              </w:rPr>
              <w:t>4.3.4.</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chủ</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_Toc180704347 \h </w:instrText>
            </w:r>
            <w:r w:rsidRPr="00EE5B95">
              <w:rPr>
                <w:noProof/>
                <w:webHidden/>
                <w:sz w:val="26"/>
                <w:szCs w:val="26"/>
              </w:rPr>
            </w:r>
            <w:r w:rsidRPr="00EE5B95">
              <w:rPr>
                <w:noProof/>
                <w:webHidden/>
                <w:sz w:val="26"/>
                <w:szCs w:val="26"/>
              </w:rPr>
              <w:fldChar w:fldCharType="separate"/>
            </w:r>
            <w:r w:rsidRPr="00EE5B95">
              <w:rPr>
                <w:noProof/>
                <w:webHidden/>
                <w:sz w:val="26"/>
                <w:szCs w:val="26"/>
              </w:rPr>
              <w:t>58</w:t>
            </w:r>
            <w:r w:rsidRPr="00EE5B95">
              <w:rPr>
                <w:noProof/>
                <w:webHidden/>
                <w:sz w:val="26"/>
                <w:szCs w:val="26"/>
              </w:rPr>
              <w:fldChar w:fldCharType="end"/>
            </w:r>
          </w:hyperlink>
        </w:p>
        <w:p w14:paraId="193BFF32" w14:textId="5E749E94"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48" w:history="1">
            <w:r w:rsidRPr="00EE5B95">
              <w:rPr>
                <w:rStyle w:val="Hyperlink"/>
                <w:rFonts w:ascii="Times New Roman" w:hAnsi="Times New Roman" w:cs="Times New Roman"/>
                <w:b/>
                <w:bCs/>
                <w:noProof/>
                <w:sz w:val="26"/>
                <w:szCs w:val="26"/>
                <w:lang w:val="vi-VN"/>
              </w:rPr>
              <w:t>4.3.5.</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giới thiệu</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_Toc180704348 \h </w:instrText>
            </w:r>
            <w:r w:rsidRPr="00EE5B95">
              <w:rPr>
                <w:noProof/>
                <w:webHidden/>
                <w:sz w:val="26"/>
                <w:szCs w:val="26"/>
              </w:rPr>
            </w:r>
            <w:r w:rsidRPr="00EE5B95">
              <w:rPr>
                <w:noProof/>
                <w:webHidden/>
                <w:sz w:val="26"/>
                <w:szCs w:val="26"/>
              </w:rPr>
              <w:fldChar w:fldCharType="separate"/>
            </w:r>
            <w:r w:rsidRPr="00EE5B95">
              <w:rPr>
                <w:noProof/>
                <w:webHidden/>
                <w:sz w:val="26"/>
                <w:szCs w:val="26"/>
              </w:rPr>
              <w:t>59</w:t>
            </w:r>
            <w:r w:rsidRPr="00EE5B95">
              <w:rPr>
                <w:noProof/>
                <w:webHidden/>
                <w:sz w:val="26"/>
                <w:szCs w:val="26"/>
              </w:rPr>
              <w:fldChar w:fldCharType="end"/>
            </w:r>
          </w:hyperlink>
        </w:p>
        <w:p w14:paraId="2DB9D76A" w14:textId="0970E1D1"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49" w:history="1">
            <w:r w:rsidRPr="00EE5B95">
              <w:rPr>
                <w:rStyle w:val="Hyperlink"/>
                <w:rFonts w:ascii="Times New Roman" w:hAnsi="Times New Roman" w:cs="Times New Roman"/>
                <w:b/>
                <w:bCs/>
                <w:noProof/>
                <w:sz w:val="26"/>
                <w:szCs w:val="26"/>
                <w:lang w:val="vi-VN"/>
              </w:rPr>
              <w:t>4.3.6.</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đội ngũ y - bác sĩ</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_Toc180704349 \h </w:instrText>
            </w:r>
            <w:r w:rsidRPr="00EE5B95">
              <w:rPr>
                <w:noProof/>
                <w:webHidden/>
                <w:sz w:val="26"/>
                <w:szCs w:val="26"/>
              </w:rPr>
            </w:r>
            <w:r w:rsidRPr="00EE5B95">
              <w:rPr>
                <w:noProof/>
                <w:webHidden/>
                <w:sz w:val="26"/>
                <w:szCs w:val="26"/>
              </w:rPr>
              <w:fldChar w:fldCharType="separate"/>
            </w:r>
            <w:r w:rsidRPr="00EE5B95">
              <w:rPr>
                <w:noProof/>
                <w:webHidden/>
                <w:sz w:val="26"/>
                <w:szCs w:val="26"/>
              </w:rPr>
              <w:t>60</w:t>
            </w:r>
            <w:r w:rsidRPr="00EE5B95">
              <w:rPr>
                <w:noProof/>
                <w:webHidden/>
                <w:sz w:val="26"/>
                <w:szCs w:val="26"/>
              </w:rPr>
              <w:fldChar w:fldCharType="end"/>
            </w:r>
          </w:hyperlink>
        </w:p>
        <w:p w14:paraId="4D89C477" w14:textId="7A6A89DE"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50" w:history="1">
            <w:r w:rsidRPr="00EE5B95">
              <w:rPr>
                <w:rStyle w:val="Hyperlink"/>
                <w:rFonts w:ascii="Times New Roman" w:hAnsi="Times New Roman" w:cs="Times New Roman"/>
                <w:b/>
                <w:bCs/>
                <w:noProof/>
                <w:sz w:val="26"/>
                <w:szCs w:val="26"/>
                <w:lang w:val="vi-VN"/>
              </w:rPr>
              <w:t>4.3.7.</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đặt lịch khám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_Toc180704350 \h </w:instrText>
            </w:r>
            <w:r w:rsidRPr="00EE5B95">
              <w:rPr>
                <w:noProof/>
                <w:webHidden/>
                <w:sz w:val="26"/>
                <w:szCs w:val="26"/>
              </w:rPr>
            </w:r>
            <w:r w:rsidRPr="00EE5B95">
              <w:rPr>
                <w:noProof/>
                <w:webHidden/>
                <w:sz w:val="26"/>
                <w:szCs w:val="26"/>
              </w:rPr>
              <w:fldChar w:fldCharType="separate"/>
            </w:r>
            <w:r w:rsidRPr="00EE5B95">
              <w:rPr>
                <w:noProof/>
                <w:webHidden/>
                <w:sz w:val="26"/>
                <w:szCs w:val="26"/>
              </w:rPr>
              <w:t>61</w:t>
            </w:r>
            <w:r w:rsidRPr="00EE5B95">
              <w:rPr>
                <w:noProof/>
                <w:webHidden/>
                <w:sz w:val="26"/>
                <w:szCs w:val="26"/>
              </w:rPr>
              <w:fldChar w:fldCharType="end"/>
            </w:r>
          </w:hyperlink>
        </w:p>
        <w:p w14:paraId="3942E398" w14:textId="771EA99C"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51" w:history="1">
            <w:r w:rsidRPr="00EE5B95">
              <w:rPr>
                <w:rStyle w:val="Hyperlink"/>
                <w:rFonts w:ascii="Times New Roman" w:hAnsi="Times New Roman" w:cs="Times New Roman"/>
                <w:b/>
                <w:noProof/>
                <w:sz w:val="26"/>
                <w:szCs w:val="26"/>
                <w:lang w:val="vi-VN"/>
              </w:rPr>
              <w:t>4.3.8.</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chi tiết lịch khám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_Toc180704351 \h </w:instrText>
            </w:r>
            <w:r w:rsidRPr="00EE5B95">
              <w:rPr>
                <w:noProof/>
                <w:webHidden/>
                <w:sz w:val="26"/>
                <w:szCs w:val="26"/>
              </w:rPr>
            </w:r>
            <w:r w:rsidRPr="00EE5B95">
              <w:rPr>
                <w:noProof/>
                <w:webHidden/>
                <w:sz w:val="26"/>
                <w:szCs w:val="26"/>
              </w:rPr>
              <w:fldChar w:fldCharType="separate"/>
            </w:r>
            <w:r w:rsidRPr="00EE5B95">
              <w:rPr>
                <w:noProof/>
                <w:webHidden/>
                <w:sz w:val="26"/>
                <w:szCs w:val="26"/>
              </w:rPr>
              <w:t>62</w:t>
            </w:r>
            <w:r w:rsidRPr="00EE5B95">
              <w:rPr>
                <w:noProof/>
                <w:webHidden/>
                <w:sz w:val="26"/>
                <w:szCs w:val="26"/>
              </w:rPr>
              <w:fldChar w:fldCharType="end"/>
            </w:r>
          </w:hyperlink>
        </w:p>
        <w:p w14:paraId="56221A4E" w14:textId="52B7FD87"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52" w:history="1">
            <w:r w:rsidRPr="00EE5B95">
              <w:rPr>
                <w:rStyle w:val="Hyperlink"/>
                <w:rFonts w:ascii="Times New Roman" w:hAnsi="Times New Roman" w:cs="Times New Roman"/>
                <w:b/>
                <w:bCs/>
                <w:noProof/>
                <w:sz w:val="26"/>
                <w:szCs w:val="26"/>
                <w:lang w:val="vi-VN"/>
              </w:rPr>
              <w:t>4.3.9.</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liên hệ</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_Toc180704352 \h </w:instrText>
            </w:r>
            <w:r w:rsidRPr="00EE5B95">
              <w:rPr>
                <w:noProof/>
                <w:webHidden/>
                <w:sz w:val="26"/>
                <w:szCs w:val="26"/>
              </w:rPr>
            </w:r>
            <w:r w:rsidRPr="00EE5B95">
              <w:rPr>
                <w:noProof/>
                <w:webHidden/>
                <w:sz w:val="26"/>
                <w:szCs w:val="26"/>
              </w:rPr>
              <w:fldChar w:fldCharType="separate"/>
            </w:r>
            <w:r w:rsidRPr="00EE5B95">
              <w:rPr>
                <w:noProof/>
                <w:webHidden/>
                <w:sz w:val="26"/>
                <w:szCs w:val="26"/>
              </w:rPr>
              <w:t>63</w:t>
            </w:r>
            <w:r w:rsidRPr="00EE5B95">
              <w:rPr>
                <w:noProof/>
                <w:webHidden/>
                <w:sz w:val="26"/>
                <w:szCs w:val="26"/>
              </w:rPr>
              <w:fldChar w:fldCharType="end"/>
            </w:r>
          </w:hyperlink>
        </w:p>
        <w:p w14:paraId="7558053D" w14:textId="2894D36D"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53" w:history="1">
            <w:r w:rsidRPr="00EE5B95">
              <w:rPr>
                <w:rStyle w:val="Hyperlink"/>
                <w:rFonts w:ascii="Times New Roman" w:hAnsi="Times New Roman" w:cs="Times New Roman"/>
                <w:b/>
                <w:bCs/>
                <w:noProof/>
                <w:sz w:val="26"/>
                <w:szCs w:val="26"/>
                <w:lang w:val="vi-VN"/>
              </w:rPr>
              <w:t>4.3.10.</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tin tức</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_Toc180704353 \h </w:instrText>
            </w:r>
            <w:r w:rsidRPr="00EE5B95">
              <w:rPr>
                <w:noProof/>
                <w:webHidden/>
                <w:sz w:val="26"/>
                <w:szCs w:val="26"/>
              </w:rPr>
            </w:r>
            <w:r w:rsidRPr="00EE5B95">
              <w:rPr>
                <w:noProof/>
                <w:webHidden/>
                <w:sz w:val="26"/>
                <w:szCs w:val="26"/>
              </w:rPr>
              <w:fldChar w:fldCharType="separate"/>
            </w:r>
            <w:r w:rsidRPr="00EE5B95">
              <w:rPr>
                <w:noProof/>
                <w:webHidden/>
                <w:sz w:val="26"/>
                <w:szCs w:val="26"/>
              </w:rPr>
              <w:t>64</w:t>
            </w:r>
            <w:r w:rsidRPr="00EE5B95">
              <w:rPr>
                <w:noProof/>
                <w:webHidden/>
                <w:sz w:val="26"/>
                <w:szCs w:val="26"/>
              </w:rPr>
              <w:fldChar w:fldCharType="end"/>
            </w:r>
          </w:hyperlink>
        </w:p>
        <w:p w14:paraId="4CCDEC5F" w14:textId="5974ADB1"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54" w:history="1">
            <w:r w:rsidRPr="00EE5B95">
              <w:rPr>
                <w:rStyle w:val="Hyperlink"/>
                <w:rFonts w:ascii="Times New Roman" w:hAnsi="Times New Roman" w:cs="Times New Roman"/>
                <w:b/>
                <w:bCs/>
                <w:noProof/>
                <w:sz w:val="26"/>
                <w:szCs w:val="26"/>
                <w:lang w:val="vi-VN"/>
              </w:rPr>
              <w:t>4.3.11.</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danh sách phiếu khám bệnh</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_Toc180704354 \h </w:instrText>
            </w:r>
            <w:r w:rsidRPr="00EE5B95">
              <w:rPr>
                <w:noProof/>
                <w:webHidden/>
                <w:sz w:val="26"/>
                <w:szCs w:val="26"/>
              </w:rPr>
            </w:r>
            <w:r w:rsidRPr="00EE5B95">
              <w:rPr>
                <w:noProof/>
                <w:webHidden/>
                <w:sz w:val="26"/>
                <w:szCs w:val="26"/>
              </w:rPr>
              <w:fldChar w:fldCharType="separate"/>
            </w:r>
            <w:r w:rsidRPr="00EE5B95">
              <w:rPr>
                <w:noProof/>
                <w:webHidden/>
                <w:sz w:val="26"/>
                <w:szCs w:val="26"/>
              </w:rPr>
              <w:t>65</w:t>
            </w:r>
            <w:r w:rsidRPr="00EE5B95">
              <w:rPr>
                <w:noProof/>
                <w:webHidden/>
                <w:sz w:val="26"/>
                <w:szCs w:val="26"/>
              </w:rPr>
              <w:fldChar w:fldCharType="end"/>
            </w:r>
          </w:hyperlink>
        </w:p>
        <w:p w14:paraId="12F1D20E" w14:textId="50D5808D"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55" w:history="1">
            <w:r w:rsidRPr="00EE5B95">
              <w:rPr>
                <w:rStyle w:val="Hyperlink"/>
                <w:rFonts w:ascii="Times New Roman" w:hAnsi="Times New Roman" w:cs="Times New Roman"/>
                <w:b/>
                <w:bCs/>
                <w:noProof/>
                <w:sz w:val="26"/>
                <w:szCs w:val="26"/>
                <w:lang w:val="vi-VN"/>
              </w:rPr>
              <w:t>4.3.12.</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phiếu khám bệnh</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_Toc180704355 \h </w:instrText>
            </w:r>
            <w:r w:rsidRPr="00EE5B95">
              <w:rPr>
                <w:noProof/>
                <w:webHidden/>
                <w:sz w:val="26"/>
                <w:szCs w:val="26"/>
              </w:rPr>
            </w:r>
            <w:r w:rsidRPr="00EE5B95">
              <w:rPr>
                <w:noProof/>
                <w:webHidden/>
                <w:sz w:val="26"/>
                <w:szCs w:val="26"/>
              </w:rPr>
              <w:fldChar w:fldCharType="separate"/>
            </w:r>
            <w:r w:rsidRPr="00EE5B95">
              <w:rPr>
                <w:noProof/>
                <w:webHidden/>
                <w:sz w:val="26"/>
                <w:szCs w:val="26"/>
              </w:rPr>
              <w:t>66</w:t>
            </w:r>
            <w:r w:rsidRPr="00EE5B95">
              <w:rPr>
                <w:noProof/>
                <w:webHidden/>
                <w:sz w:val="26"/>
                <w:szCs w:val="26"/>
              </w:rPr>
              <w:fldChar w:fldCharType="end"/>
            </w:r>
          </w:hyperlink>
        </w:p>
        <w:p w14:paraId="621418E2" w14:textId="4517024A"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56" w:history="1">
            <w:r w:rsidRPr="00EE5B95">
              <w:rPr>
                <w:rStyle w:val="Hyperlink"/>
                <w:rFonts w:ascii="Times New Roman" w:hAnsi="Times New Roman" w:cs="Times New Roman"/>
                <w:b/>
                <w:bCs/>
                <w:noProof/>
                <w:sz w:val="26"/>
                <w:szCs w:val="26"/>
                <w:lang w:val="vi-VN"/>
              </w:rPr>
              <w:t>4.3.13.</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thông tin tài khoản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_Toc180704356 \h </w:instrText>
            </w:r>
            <w:r w:rsidRPr="00EE5B95">
              <w:rPr>
                <w:noProof/>
                <w:webHidden/>
                <w:sz w:val="26"/>
                <w:szCs w:val="26"/>
              </w:rPr>
            </w:r>
            <w:r w:rsidRPr="00EE5B95">
              <w:rPr>
                <w:noProof/>
                <w:webHidden/>
                <w:sz w:val="26"/>
                <w:szCs w:val="26"/>
              </w:rPr>
              <w:fldChar w:fldCharType="separate"/>
            </w:r>
            <w:r w:rsidRPr="00EE5B95">
              <w:rPr>
                <w:noProof/>
                <w:webHidden/>
                <w:sz w:val="26"/>
                <w:szCs w:val="26"/>
              </w:rPr>
              <w:t>67</w:t>
            </w:r>
            <w:r w:rsidRPr="00EE5B95">
              <w:rPr>
                <w:noProof/>
                <w:webHidden/>
                <w:sz w:val="26"/>
                <w:szCs w:val="26"/>
              </w:rPr>
              <w:fldChar w:fldCharType="end"/>
            </w:r>
          </w:hyperlink>
        </w:p>
        <w:p w14:paraId="380B7FFA" w14:textId="7FFEBD61"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57" w:history="1">
            <w:r w:rsidRPr="00EE5B95">
              <w:rPr>
                <w:rStyle w:val="Hyperlink"/>
                <w:rFonts w:ascii="Times New Roman" w:hAnsi="Times New Roman" w:cs="Times New Roman"/>
                <w:b/>
                <w:bCs/>
                <w:noProof/>
                <w:sz w:val="26"/>
                <w:szCs w:val="26"/>
                <w:lang w:val="vi-VN"/>
              </w:rPr>
              <w:t>4.3.14.</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tạo hồ sơ bệnh 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_Toc180704357 \h </w:instrText>
            </w:r>
            <w:r w:rsidRPr="00EE5B95">
              <w:rPr>
                <w:noProof/>
                <w:webHidden/>
                <w:sz w:val="26"/>
                <w:szCs w:val="26"/>
              </w:rPr>
            </w:r>
            <w:r w:rsidRPr="00EE5B95">
              <w:rPr>
                <w:noProof/>
                <w:webHidden/>
                <w:sz w:val="26"/>
                <w:szCs w:val="26"/>
              </w:rPr>
              <w:fldChar w:fldCharType="separate"/>
            </w:r>
            <w:r w:rsidRPr="00EE5B95">
              <w:rPr>
                <w:noProof/>
                <w:webHidden/>
                <w:sz w:val="26"/>
                <w:szCs w:val="26"/>
              </w:rPr>
              <w:t>68</w:t>
            </w:r>
            <w:r w:rsidRPr="00EE5B95">
              <w:rPr>
                <w:noProof/>
                <w:webHidden/>
                <w:sz w:val="26"/>
                <w:szCs w:val="26"/>
              </w:rPr>
              <w:fldChar w:fldCharType="end"/>
            </w:r>
          </w:hyperlink>
        </w:p>
        <w:p w14:paraId="2C39668C" w14:textId="527080CD"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58" w:history="1">
            <w:r w:rsidRPr="00EE5B95">
              <w:rPr>
                <w:rStyle w:val="Hyperlink"/>
                <w:rFonts w:ascii="Times New Roman" w:hAnsi="Times New Roman" w:cs="Times New Roman"/>
                <w:b/>
                <w:bCs/>
                <w:noProof/>
                <w:sz w:val="26"/>
                <w:szCs w:val="26"/>
                <w:lang w:val="vi-VN"/>
              </w:rPr>
              <w:t>4.3.15.</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xem hồ sơ bệnh 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_Toc180704358 \h </w:instrText>
            </w:r>
            <w:r w:rsidRPr="00EE5B95">
              <w:rPr>
                <w:noProof/>
                <w:webHidden/>
                <w:sz w:val="26"/>
                <w:szCs w:val="26"/>
              </w:rPr>
            </w:r>
            <w:r w:rsidRPr="00EE5B95">
              <w:rPr>
                <w:noProof/>
                <w:webHidden/>
                <w:sz w:val="26"/>
                <w:szCs w:val="26"/>
              </w:rPr>
              <w:fldChar w:fldCharType="separate"/>
            </w:r>
            <w:r w:rsidRPr="00EE5B95">
              <w:rPr>
                <w:noProof/>
                <w:webHidden/>
                <w:sz w:val="26"/>
                <w:szCs w:val="26"/>
              </w:rPr>
              <w:t>69</w:t>
            </w:r>
            <w:r w:rsidRPr="00EE5B95">
              <w:rPr>
                <w:noProof/>
                <w:webHidden/>
                <w:sz w:val="26"/>
                <w:szCs w:val="26"/>
              </w:rPr>
              <w:fldChar w:fldCharType="end"/>
            </w:r>
          </w:hyperlink>
        </w:p>
        <w:p w14:paraId="311FE2B3" w14:textId="72337DA8"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59" w:history="1">
            <w:r w:rsidRPr="00EE5B95">
              <w:rPr>
                <w:rStyle w:val="Hyperlink"/>
                <w:rFonts w:ascii="Times New Roman" w:hAnsi="Times New Roman" w:cs="Times New Roman"/>
                <w:b/>
                <w:bCs/>
                <w:noProof/>
                <w:sz w:val="26"/>
                <w:szCs w:val="26"/>
                <w:lang w:val="vi-VN"/>
              </w:rPr>
              <w:t>4.3.16.</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lịch khám của tôi</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_Toc180704359 \h </w:instrText>
            </w:r>
            <w:r w:rsidRPr="00EE5B95">
              <w:rPr>
                <w:noProof/>
                <w:webHidden/>
                <w:sz w:val="26"/>
                <w:szCs w:val="26"/>
              </w:rPr>
            </w:r>
            <w:r w:rsidRPr="00EE5B95">
              <w:rPr>
                <w:noProof/>
                <w:webHidden/>
                <w:sz w:val="26"/>
                <w:szCs w:val="26"/>
              </w:rPr>
              <w:fldChar w:fldCharType="separate"/>
            </w:r>
            <w:r w:rsidRPr="00EE5B95">
              <w:rPr>
                <w:noProof/>
                <w:webHidden/>
                <w:sz w:val="26"/>
                <w:szCs w:val="26"/>
              </w:rPr>
              <w:t>70</w:t>
            </w:r>
            <w:r w:rsidRPr="00EE5B95">
              <w:rPr>
                <w:noProof/>
                <w:webHidden/>
                <w:sz w:val="26"/>
                <w:szCs w:val="26"/>
              </w:rPr>
              <w:fldChar w:fldCharType="end"/>
            </w:r>
          </w:hyperlink>
        </w:p>
        <w:p w14:paraId="2F48BEB3" w14:textId="57782884"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60" w:history="1">
            <w:r w:rsidRPr="00EE5B95">
              <w:rPr>
                <w:rStyle w:val="Hyperlink"/>
                <w:rFonts w:ascii="Times New Roman" w:hAnsi="Times New Roman" w:cs="Times New Roman"/>
                <w:b/>
                <w:bCs/>
                <w:noProof/>
                <w:sz w:val="26"/>
                <w:szCs w:val="26"/>
                <w:lang w:val="vi-VN"/>
              </w:rPr>
              <w:t>4.3.17.</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thông báo</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_Toc180704360 \h </w:instrText>
            </w:r>
            <w:r w:rsidRPr="00EE5B95">
              <w:rPr>
                <w:noProof/>
                <w:webHidden/>
                <w:sz w:val="26"/>
                <w:szCs w:val="26"/>
              </w:rPr>
            </w:r>
            <w:r w:rsidRPr="00EE5B95">
              <w:rPr>
                <w:noProof/>
                <w:webHidden/>
                <w:sz w:val="26"/>
                <w:szCs w:val="26"/>
              </w:rPr>
              <w:fldChar w:fldCharType="separate"/>
            </w:r>
            <w:r w:rsidRPr="00EE5B95">
              <w:rPr>
                <w:noProof/>
                <w:webHidden/>
                <w:sz w:val="26"/>
                <w:szCs w:val="26"/>
              </w:rPr>
              <w:t>71</w:t>
            </w:r>
            <w:r w:rsidRPr="00EE5B95">
              <w:rPr>
                <w:noProof/>
                <w:webHidden/>
                <w:sz w:val="26"/>
                <w:szCs w:val="26"/>
              </w:rPr>
              <w:fldChar w:fldCharType="end"/>
            </w:r>
          </w:hyperlink>
        </w:p>
        <w:p w14:paraId="14C8B26B" w14:textId="67D0353C"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61" w:history="1">
            <w:r w:rsidRPr="00EE5B95">
              <w:rPr>
                <w:rStyle w:val="Hyperlink"/>
                <w:rFonts w:ascii="Times New Roman" w:hAnsi="Times New Roman" w:cs="Times New Roman"/>
                <w:b/>
                <w:bCs/>
                <w:noProof/>
                <w:sz w:val="26"/>
                <w:szCs w:val="26"/>
                <w:lang w:val="vi-VN"/>
              </w:rPr>
              <w:t>4.3.18.</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danh sách bệnh 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_Toc180704361 \h </w:instrText>
            </w:r>
            <w:r w:rsidRPr="00EE5B95">
              <w:rPr>
                <w:noProof/>
                <w:webHidden/>
                <w:sz w:val="26"/>
                <w:szCs w:val="26"/>
              </w:rPr>
            </w:r>
            <w:r w:rsidRPr="00EE5B95">
              <w:rPr>
                <w:noProof/>
                <w:webHidden/>
                <w:sz w:val="26"/>
                <w:szCs w:val="26"/>
              </w:rPr>
              <w:fldChar w:fldCharType="separate"/>
            </w:r>
            <w:r w:rsidRPr="00EE5B95">
              <w:rPr>
                <w:noProof/>
                <w:webHidden/>
                <w:sz w:val="26"/>
                <w:szCs w:val="26"/>
              </w:rPr>
              <w:t>72</w:t>
            </w:r>
            <w:r w:rsidRPr="00EE5B95">
              <w:rPr>
                <w:noProof/>
                <w:webHidden/>
                <w:sz w:val="26"/>
                <w:szCs w:val="26"/>
              </w:rPr>
              <w:fldChar w:fldCharType="end"/>
            </w:r>
          </w:hyperlink>
        </w:p>
        <w:p w14:paraId="72718118" w14:textId="1D1A33A9" w:rsidR="00CA005E" w:rsidRPr="00EE5B95" w:rsidRDefault="00CA005E" w:rsidP="004529A8">
          <w:pPr>
            <w:pStyle w:val="TOC3"/>
            <w:tabs>
              <w:tab w:val="left" w:pos="1440"/>
              <w:tab w:val="right" w:leader="dot" w:pos="9625"/>
            </w:tabs>
            <w:spacing w:line="360" w:lineRule="auto"/>
            <w:rPr>
              <w:rFonts w:eastAsiaTheme="minorEastAsia"/>
              <w:noProof/>
              <w:kern w:val="2"/>
              <w:sz w:val="26"/>
              <w:szCs w:val="26"/>
              <w14:ligatures w14:val="standardContextual"/>
            </w:rPr>
          </w:pPr>
          <w:hyperlink w:anchor="_Toc180704362" w:history="1">
            <w:r w:rsidRPr="00EE5B95">
              <w:rPr>
                <w:rStyle w:val="Hyperlink"/>
                <w:rFonts w:ascii="Times New Roman" w:hAnsi="Times New Roman" w:cs="Times New Roman"/>
                <w:b/>
                <w:bCs/>
                <w:noProof/>
                <w:sz w:val="26"/>
                <w:szCs w:val="26"/>
                <w:lang w:val="vi-VN"/>
              </w:rPr>
              <w:t>4.3.19.</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chi tiết bệnh án</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_Toc180704362 \h </w:instrText>
            </w:r>
            <w:r w:rsidRPr="00EE5B95">
              <w:rPr>
                <w:noProof/>
                <w:webHidden/>
                <w:sz w:val="26"/>
                <w:szCs w:val="26"/>
              </w:rPr>
            </w:r>
            <w:r w:rsidRPr="00EE5B95">
              <w:rPr>
                <w:noProof/>
                <w:webHidden/>
                <w:sz w:val="26"/>
                <w:szCs w:val="26"/>
              </w:rPr>
              <w:fldChar w:fldCharType="separate"/>
            </w:r>
            <w:r w:rsidRPr="00EE5B95">
              <w:rPr>
                <w:noProof/>
                <w:webHidden/>
                <w:sz w:val="26"/>
                <w:szCs w:val="26"/>
              </w:rPr>
              <w:t>73</w:t>
            </w:r>
            <w:r w:rsidRPr="00EE5B95">
              <w:rPr>
                <w:noProof/>
                <w:webHidden/>
                <w:sz w:val="26"/>
                <w:szCs w:val="26"/>
              </w:rPr>
              <w:fldChar w:fldCharType="end"/>
            </w:r>
          </w:hyperlink>
        </w:p>
        <w:p w14:paraId="077267D7" w14:textId="2F3685EA" w:rsidR="00CA005E" w:rsidRPr="00EE5B95" w:rsidRDefault="00CA005E" w:rsidP="004529A8">
          <w:pPr>
            <w:pStyle w:val="TOC2"/>
            <w:tabs>
              <w:tab w:val="left" w:pos="960"/>
              <w:tab w:val="right" w:leader="dot" w:pos="9625"/>
            </w:tabs>
            <w:spacing w:line="360" w:lineRule="auto"/>
            <w:rPr>
              <w:rFonts w:eastAsiaTheme="minorEastAsia"/>
              <w:noProof/>
              <w:kern w:val="2"/>
              <w:sz w:val="26"/>
              <w:szCs w:val="26"/>
              <w14:ligatures w14:val="standardContextual"/>
            </w:rPr>
          </w:pPr>
          <w:hyperlink w:anchor="_Toc180704363" w:history="1">
            <w:r w:rsidRPr="00EE5B95">
              <w:rPr>
                <w:rStyle w:val="Hyperlink"/>
                <w:rFonts w:ascii="Times New Roman" w:hAnsi="Times New Roman" w:cs="Times New Roman"/>
                <w:b/>
                <w:bCs/>
                <w:noProof/>
                <w:sz w:val="26"/>
                <w:szCs w:val="26"/>
                <w:lang w:val="vi-VN"/>
              </w:rPr>
              <w:t>4.3.</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Giao diện nhân viên xét nghiệm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_Toc180704363 \h </w:instrText>
            </w:r>
            <w:r w:rsidRPr="00EE5B95">
              <w:rPr>
                <w:noProof/>
                <w:webHidden/>
                <w:sz w:val="26"/>
                <w:szCs w:val="26"/>
              </w:rPr>
            </w:r>
            <w:r w:rsidRPr="00EE5B95">
              <w:rPr>
                <w:noProof/>
                <w:webHidden/>
                <w:sz w:val="26"/>
                <w:szCs w:val="26"/>
              </w:rPr>
              <w:fldChar w:fldCharType="separate"/>
            </w:r>
            <w:r w:rsidRPr="00EE5B95">
              <w:rPr>
                <w:noProof/>
                <w:webHidden/>
                <w:sz w:val="26"/>
                <w:szCs w:val="26"/>
              </w:rPr>
              <w:t>74</w:t>
            </w:r>
            <w:r w:rsidRPr="00EE5B95">
              <w:rPr>
                <w:noProof/>
                <w:webHidden/>
                <w:sz w:val="26"/>
                <w:szCs w:val="26"/>
              </w:rPr>
              <w:fldChar w:fldCharType="end"/>
            </w:r>
          </w:hyperlink>
        </w:p>
        <w:p w14:paraId="4B0648CB" w14:textId="423003E5"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64" w:history="1">
            <w:r w:rsidRPr="00EE5B95">
              <w:rPr>
                <w:rStyle w:val="Hyperlink"/>
                <w:rFonts w:ascii="Times New Roman" w:hAnsi="Times New Roman" w:cs="Times New Roman"/>
                <w:b/>
                <w:bCs/>
                <w:noProof/>
                <w:sz w:val="26"/>
                <w:szCs w:val="26"/>
                <w:lang w:val="vi-VN"/>
              </w:rPr>
              <w:t>4.4.1</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nhận yêu cầu xét nghiệm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_Toc180704364 \h </w:instrText>
            </w:r>
            <w:r w:rsidRPr="00EE5B95">
              <w:rPr>
                <w:noProof/>
                <w:webHidden/>
                <w:sz w:val="26"/>
                <w:szCs w:val="26"/>
              </w:rPr>
            </w:r>
            <w:r w:rsidRPr="00EE5B95">
              <w:rPr>
                <w:noProof/>
                <w:webHidden/>
                <w:sz w:val="26"/>
                <w:szCs w:val="26"/>
              </w:rPr>
              <w:fldChar w:fldCharType="separate"/>
            </w:r>
            <w:r w:rsidRPr="00EE5B95">
              <w:rPr>
                <w:noProof/>
                <w:webHidden/>
                <w:sz w:val="26"/>
                <w:szCs w:val="26"/>
              </w:rPr>
              <w:t>74</w:t>
            </w:r>
            <w:r w:rsidRPr="00EE5B95">
              <w:rPr>
                <w:noProof/>
                <w:webHidden/>
                <w:sz w:val="26"/>
                <w:szCs w:val="26"/>
              </w:rPr>
              <w:fldChar w:fldCharType="end"/>
            </w:r>
          </w:hyperlink>
        </w:p>
        <w:p w14:paraId="4B237B99" w14:textId="4EA38750" w:rsidR="00CA005E" w:rsidRPr="00EE5B95" w:rsidRDefault="00CA005E" w:rsidP="004529A8">
          <w:pPr>
            <w:pStyle w:val="TOC3"/>
            <w:tabs>
              <w:tab w:val="left" w:pos="1200"/>
              <w:tab w:val="right" w:leader="dot" w:pos="9625"/>
            </w:tabs>
            <w:spacing w:line="360" w:lineRule="auto"/>
            <w:rPr>
              <w:rFonts w:eastAsiaTheme="minorEastAsia"/>
              <w:noProof/>
              <w:kern w:val="2"/>
              <w:sz w:val="26"/>
              <w:szCs w:val="26"/>
              <w14:ligatures w14:val="standardContextual"/>
            </w:rPr>
          </w:pPr>
          <w:hyperlink w:anchor="_Toc180704365" w:history="1">
            <w:r w:rsidRPr="00EE5B95">
              <w:rPr>
                <w:rStyle w:val="Hyperlink"/>
                <w:rFonts w:ascii="Times New Roman" w:hAnsi="Times New Roman" w:cs="Times New Roman"/>
                <w:b/>
                <w:bCs/>
                <w:noProof/>
                <w:sz w:val="26"/>
                <w:szCs w:val="26"/>
                <w:lang w:val="vi-VN"/>
              </w:rPr>
              <w:t>4.4.2</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Trang kết quả xét nghiệm</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_Toc180704365 \h </w:instrText>
            </w:r>
            <w:r w:rsidRPr="00EE5B95">
              <w:rPr>
                <w:noProof/>
                <w:webHidden/>
                <w:sz w:val="26"/>
                <w:szCs w:val="26"/>
              </w:rPr>
            </w:r>
            <w:r w:rsidRPr="00EE5B95">
              <w:rPr>
                <w:noProof/>
                <w:webHidden/>
                <w:sz w:val="26"/>
                <w:szCs w:val="26"/>
              </w:rPr>
              <w:fldChar w:fldCharType="separate"/>
            </w:r>
            <w:r w:rsidRPr="00EE5B95">
              <w:rPr>
                <w:noProof/>
                <w:webHidden/>
                <w:sz w:val="26"/>
                <w:szCs w:val="26"/>
              </w:rPr>
              <w:t>75</w:t>
            </w:r>
            <w:r w:rsidRPr="00EE5B95">
              <w:rPr>
                <w:noProof/>
                <w:webHidden/>
                <w:sz w:val="26"/>
                <w:szCs w:val="26"/>
              </w:rPr>
              <w:fldChar w:fldCharType="end"/>
            </w:r>
          </w:hyperlink>
        </w:p>
        <w:p w14:paraId="2B496CFB" w14:textId="6F247C10" w:rsidR="00CA005E" w:rsidRPr="00EE5B95" w:rsidRDefault="00CA005E" w:rsidP="004529A8">
          <w:pPr>
            <w:pStyle w:val="TOC1"/>
            <w:tabs>
              <w:tab w:val="left" w:pos="440"/>
              <w:tab w:val="right" w:leader="dot" w:pos="9625"/>
            </w:tabs>
            <w:spacing w:line="360" w:lineRule="auto"/>
            <w:rPr>
              <w:rFonts w:eastAsiaTheme="minorEastAsia"/>
              <w:noProof/>
              <w:kern w:val="2"/>
              <w:sz w:val="26"/>
              <w:szCs w:val="26"/>
              <w14:ligatures w14:val="standardContextual"/>
            </w:rPr>
          </w:pPr>
          <w:hyperlink w:anchor="_Toc180704366" w:history="1">
            <w:r w:rsidRPr="00EE5B95">
              <w:rPr>
                <w:rStyle w:val="Hyperlink"/>
                <w:rFonts w:ascii="Times New Roman" w:hAnsi="Times New Roman" w:cs="Times New Roman"/>
                <w:b/>
                <w:bCs/>
                <w:noProof/>
                <w:sz w:val="26"/>
                <w:szCs w:val="26"/>
                <w:lang w:val="vi-VN"/>
              </w:rPr>
              <w:t>5.</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GIAO DIỆN THỰC TẾ</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_Toc180704366 \h </w:instrText>
            </w:r>
            <w:r w:rsidRPr="00EE5B95">
              <w:rPr>
                <w:noProof/>
                <w:webHidden/>
                <w:sz w:val="26"/>
                <w:szCs w:val="26"/>
              </w:rPr>
            </w:r>
            <w:r w:rsidRPr="00EE5B95">
              <w:rPr>
                <w:noProof/>
                <w:webHidden/>
                <w:sz w:val="26"/>
                <w:szCs w:val="26"/>
              </w:rPr>
              <w:fldChar w:fldCharType="separate"/>
            </w:r>
            <w:r w:rsidRPr="00EE5B95">
              <w:rPr>
                <w:noProof/>
                <w:webHidden/>
                <w:sz w:val="26"/>
                <w:szCs w:val="26"/>
              </w:rPr>
              <w:t>77</w:t>
            </w:r>
            <w:r w:rsidRPr="00EE5B95">
              <w:rPr>
                <w:noProof/>
                <w:webHidden/>
                <w:sz w:val="26"/>
                <w:szCs w:val="26"/>
              </w:rPr>
              <w:fldChar w:fldCharType="end"/>
            </w:r>
          </w:hyperlink>
        </w:p>
        <w:p w14:paraId="3AE6AF34" w14:textId="08FA2577" w:rsidR="00CA005E" w:rsidRPr="00EE5B95" w:rsidRDefault="00CA005E" w:rsidP="004529A8">
          <w:pPr>
            <w:pStyle w:val="TOC1"/>
            <w:tabs>
              <w:tab w:val="left" w:pos="440"/>
              <w:tab w:val="right" w:leader="dot" w:pos="9625"/>
            </w:tabs>
            <w:spacing w:line="360" w:lineRule="auto"/>
            <w:rPr>
              <w:rFonts w:eastAsiaTheme="minorEastAsia"/>
              <w:noProof/>
              <w:kern w:val="2"/>
              <w:sz w:val="26"/>
              <w:szCs w:val="26"/>
              <w14:ligatures w14:val="standardContextual"/>
            </w:rPr>
          </w:pPr>
          <w:hyperlink w:anchor="_Toc180704367" w:history="1">
            <w:r w:rsidRPr="00EE5B95">
              <w:rPr>
                <w:rStyle w:val="Hyperlink"/>
                <w:rFonts w:ascii="Times New Roman" w:hAnsi="Times New Roman" w:cs="Times New Roman"/>
                <w:b/>
                <w:bCs/>
                <w:noProof/>
                <w:sz w:val="26"/>
                <w:szCs w:val="26"/>
                <w:lang w:val="vi-VN"/>
              </w:rPr>
              <w:t>6.</w:t>
            </w:r>
            <w:r w:rsidRPr="00EE5B95">
              <w:rPr>
                <w:rFonts w:eastAsiaTheme="minorEastAsia"/>
                <w:noProof/>
                <w:kern w:val="2"/>
                <w:sz w:val="26"/>
                <w:szCs w:val="26"/>
                <w14:ligatures w14:val="standardContextual"/>
              </w:rPr>
              <w:tab/>
            </w:r>
            <w:r w:rsidRPr="00EE5B95">
              <w:rPr>
                <w:rStyle w:val="Hyperlink"/>
                <w:rFonts w:ascii="Times New Roman" w:hAnsi="Times New Roman" w:cs="Times New Roman"/>
                <w:b/>
                <w:bCs/>
                <w:noProof/>
                <w:sz w:val="26"/>
                <w:szCs w:val="26"/>
                <w:lang w:val="vi-VN"/>
              </w:rPr>
              <w:t>CÀI ĐẶT</w:t>
            </w:r>
            <w:r w:rsidRPr="00EE5B95">
              <w:rPr>
                <w:noProof/>
                <w:webHidden/>
                <w:sz w:val="26"/>
                <w:szCs w:val="26"/>
              </w:rPr>
              <w:tab/>
            </w:r>
            <w:r w:rsidRPr="00EE5B95">
              <w:rPr>
                <w:noProof/>
                <w:webHidden/>
                <w:sz w:val="26"/>
                <w:szCs w:val="26"/>
              </w:rPr>
              <w:fldChar w:fldCharType="begin"/>
            </w:r>
            <w:r w:rsidRPr="00EE5B95">
              <w:rPr>
                <w:noProof/>
                <w:webHidden/>
                <w:sz w:val="26"/>
                <w:szCs w:val="26"/>
              </w:rPr>
              <w:instrText xml:space="preserve"> PAGEREF _Toc180704367 \h </w:instrText>
            </w:r>
            <w:r w:rsidRPr="00EE5B95">
              <w:rPr>
                <w:noProof/>
                <w:webHidden/>
                <w:sz w:val="26"/>
                <w:szCs w:val="26"/>
              </w:rPr>
            </w:r>
            <w:r w:rsidRPr="00EE5B95">
              <w:rPr>
                <w:noProof/>
                <w:webHidden/>
                <w:sz w:val="26"/>
                <w:szCs w:val="26"/>
              </w:rPr>
              <w:fldChar w:fldCharType="separate"/>
            </w:r>
            <w:r w:rsidRPr="00EE5B95">
              <w:rPr>
                <w:noProof/>
                <w:webHidden/>
                <w:sz w:val="26"/>
                <w:szCs w:val="26"/>
              </w:rPr>
              <w:t>78</w:t>
            </w:r>
            <w:r w:rsidRPr="00EE5B95">
              <w:rPr>
                <w:noProof/>
                <w:webHidden/>
                <w:sz w:val="26"/>
                <w:szCs w:val="26"/>
              </w:rPr>
              <w:fldChar w:fldCharType="end"/>
            </w:r>
          </w:hyperlink>
        </w:p>
        <w:p w14:paraId="54D39465" w14:textId="3EDC2573" w:rsidR="00B66E8B" w:rsidRPr="00EE5B95" w:rsidRDefault="00B66E8B" w:rsidP="004529A8">
          <w:pPr>
            <w:spacing w:line="360" w:lineRule="auto"/>
            <w:rPr>
              <w:rFonts w:ascii="Times New Roman" w:hAnsi="Times New Roman" w:cs="Times New Roman"/>
              <w:sz w:val="26"/>
              <w:szCs w:val="26"/>
            </w:rPr>
          </w:pPr>
          <w:r w:rsidRPr="00EE5B95">
            <w:rPr>
              <w:rFonts w:ascii="Times New Roman" w:hAnsi="Times New Roman" w:cs="Times New Roman"/>
              <w:b/>
              <w:bCs/>
              <w:noProof/>
              <w:sz w:val="26"/>
              <w:szCs w:val="26"/>
            </w:rPr>
            <w:fldChar w:fldCharType="end"/>
          </w:r>
        </w:p>
      </w:sdtContent>
    </w:sdt>
    <w:p w14:paraId="6CD06A40" w14:textId="77777777" w:rsidR="00B66E8B" w:rsidRPr="00EE5B95" w:rsidRDefault="00B66E8B" w:rsidP="004529A8">
      <w:pPr>
        <w:spacing w:line="360" w:lineRule="auto"/>
        <w:rPr>
          <w:rFonts w:ascii="Times New Roman" w:eastAsiaTheme="majorEastAsia" w:hAnsi="Times New Roman" w:cs="Times New Roman"/>
          <w:b/>
          <w:bCs/>
          <w:sz w:val="26"/>
          <w:szCs w:val="26"/>
          <w:lang w:val="vi-VN"/>
        </w:rPr>
      </w:pPr>
    </w:p>
    <w:p w14:paraId="55541D46" w14:textId="77777777" w:rsidR="00C42E36" w:rsidRPr="00EE5B95" w:rsidRDefault="00B66E8B" w:rsidP="004529A8">
      <w:pPr>
        <w:spacing w:line="360" w:lineRule="auto"/>
        <w:rPr>
          <w:rFonts w:ascii="Times New Roman" w:hAnsi="Times New Roman" w:cs="Times New Roman"/>
          <w:b/>
          <w:bCs/>
          <w:sz w:val="26"/>
          <w:szCs w:val="26"/>
          <w:lang w:val="vi-VN"/>
        </w:rPr>
      </w:pPr>
      <w:r w:rsidRPr="00EE5B95">
        <w:rPr>
          <w:rFonts w:ascii="Times New Roman" w:hAnsi="Times New Roman" w:cs="Times New Roman"/>
          <w:b/>
          <w:bCs/>
          <w:sz w:val="26"/>
          <w:szCs w:val="26"/>
        </w:rPr>
        <w:br w:type="page"/>
      </w:r>
      <w:r w:rsidR="00C42E36" w:rsidRPr="00EE5B95">
        <w:rPr>
          <w:rFonts w:ascii="Times New Roman" w:hAnsi="Times New Roman" w:cs="Times New Roman"/>
          <w:b/>
          <w:bCs/>
          <w:sz w:val="26"/>
          <w:szCs w:val="26"/>
        </w:rPr>
        <w:lastRenderedPageBreak/>
        <w:t>DANH</w:t>
      </w:r>
      <w:r w:rsidR="00C42E36" w:rsidRPr="00EE5B95">
        <w:rPr>
          <w:rFonts w:ascii="Times New Roman" w:hAnsi="Times New Roman" w:cs="Times New Roman"/>
          <w:b/>
          <w:bCs/>
          <w:sz w:val="26"/>
          <w:szCs w:val="26"/>
          <w:lang w:val="vi-VN"/>
        </w:rPr>
        <w:t xml:space="preserve"> MỤC BẢNG</w:t>
      </w:r>
    </w:p>
    <w:p w14:paraId="3E2FFC47" w14:textId="60B13E24" w:rsidR="007A7B40" w:rsidRPr="00EE5B95" w:rsidRDefault="00C42E36" w:rsidP="004529A8">
      <w:pPr>
        <w:pStyle w:val="TableofFigures"/>
        <w:tabs>
          <w:tab w:val="right" w:leader="dot" w:pos="9625"/>
        </w:tabs>
        <w:spacing w:line="360" w:lineRule="auto"/>
        <w:rPr>
          <w:rFonts w:ascii="Times New Roman" w:eastAsiaTheme="minorEastAsia" w:hAnsi="Times New Roman" w:cs="Times New Roman"/>
          <w:noProof/>
          <w:sz w:val="26"/>
          <w:szCs w:val="26"/>
        </w:rPr>
      </w:pPr>
      <w:r w:rsidRPr="00EE5B95">
        <w:rPr>
          <w:rFonts w:ascii="Times New Roman" w:hAnsi="Times New Roman" w:cs="Times New Roman"/>
          <w:b/>
          <w:bCs/>
          <w:sz w:val="26"/>
          <w:szCs w:val="26"/>
        </w:rPr>
        <w:fldChar w:fldCharType="begin"/>
      </w:r>
      <w:r w:rsidRPr="00EE5B95">
        <w:rPr>
          <w:rFonts w:ascii="Times New Roman" w:hAnsi="Times New Roman" w:cs="Times New Roman"/>
          <w:b/>
          <w:bCs/>
          <w:sz w:val="26"/>
          <w:szCs w:val="26"/>
        </w:rPr>
        <w:instrText xml:space="preserve"> TOC \h \z \c "Bảng" </w:instrText>
      </w:r>
      <w:r w:rsidRPr="00EE5B95">
        <w:rPr>
          <w:rFonts w:ascii="Times New Roman" w:hAnsi="Times New Roman" w:cs="Times New Roman"/>
          <w:b/>
          <w:bCs/>
          <w:sz w:val="26"/>
          <w:szCs w:val="26"/>
        </w:rPr>
        <w:fldChar w:fldCharType="separate"/>
      </w:r>
      <w:hyperlink w:anchor="_Toc180703130" w:history="1">
        <w:r w:rsidR="007A7B40" w:rsidRPr="00EE5B95">
          <w:rPr>
            <w:rStyle w:val="Hyperlink"/>
            <w:rFonts w:ascii="Times New Roman" w:hAnsi="Times New Roman" w:cs="Times New Roman"/>
            <w:noProof/>
            <w:sz w:val="26"/>
            <w:szCs w:val="26"/>
          </w:rPr>
          <w:t>Bảng 0</w:t>
        </w:r>
        <w:r w:rsidR="007A7B40" w:rsidRPr="00EE5B95">
          <w:rPr>
            <w:rStyle w:val="Hyperlink"/>
            <w:rFonts w:ascii="Times New Roman" w:hAnsi="Times New Roman" w:cs="Times New Roman"/>
            <w:noProof/>
            <w:sz w:val="26"/>
            <w:szCs w:val="26"/>
          </w:rPr>
          <w:noBreakHyphen/>
          <w:t>1</w:t>
        </w:r>
        <w:r w:rsidR="007A7B40" w:rsidRPr="00EE5B95">
          <w:rPr>
            <w:rStyle w:val="Hyperlink"/>
            <w:rFonts w:ascii="Times New Roman" w:hAnsi="Times New Roman" w:cs="Times New Roman"/>
            <w:noProof/>
            <w:sz w:val="26"/>
            <w:szCs w:val="26"/>
            <w:lang w:val="vi-VN"/>
          </w:rPr>
          <w:t xml:space="preserve"> Bảng phân công và đánh giá thành viên</w:t>
        </w:r>
        <w:r w:rsidR="007A7B40" w:rsidRPr="00EE5B95">
          <w:rPr>
            <w:rFonts w:ascii="Times New Roman" w:hAnsi="Times New Roman" w:cs="Times New Roman"/>
            <w:noProof/>
            <w:webHidden/>
            <w:sz w:val="26"/>
            <w:szCs w:val="26"/>
          </w:rPr>
          <w:tab/>
        </w:r>
        <w:r w:rsidR="007A7B40" w:rsidRPr="00EE5B95">
          <w:rPr>
            <w:rFonts w:ascii="Times New Roman" w:hAnsi="Times New Roman" w:cs="Times New Roman"/>
            <w:noProof/>
            <w:webHidden/>
            <w:sz w:val="26"/>
            <w:szCs w:val="26"/>
          </w:rPr>
          <w:fldChar w:fldCharType="begin"/>
        </w:r>
        <w:r w:rsidR="007A7B40" w:rsidRPr="00EE5B95">
          <w:rPr>
            <w:rFonts w:ascii="Times New Roman" w:hAnsi="Times New Roman" w:cs="Times New Roman"/>
            <w:noProof/>
            <w:webHidden/>
            <w:sz w:val="26"/>
            <w:szCs w:val="26"/>
          </w:rPr>
          <w:instrText xml:space="preserve"> PAGEREF _Toc180703130 \h </w:instrText>
        </w:r>
        <w:r w:rsidR="007A7B40" w:rsidRPr="00EE5B95">
          <w:rPr>
            <w:rFonts w:ascii="Times New Roman" w:hAnsi="Times New Roman" w:cs="Times New Roman"/>
            <w:noProof/>
            <w:webHidden/>
            <w:sz w:val="26"/>
            <w:szCs w:val="26"/>
          </w:rPr>
        </w:r>
        <w:r w:rsidR="007A7B40"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14</w:t>
        </w:r>
        <w:r w:rsidR="007A7B40" w:rsidRPr="00EE5B95">
          <w:rPr>
            <w:rFonts w:ascii="Times New Roman" w:hAnsi="Times New Roman" w:cs="Times New Roman"/>
            <w:noProof/>
            <w:webHidden/>
            <w:sz w:val="26"/>
            <w:szCs w:val="26"/>
          </w:rPr>
          <w:fldChar w:fldCharType="end"/>
        </w:r>
      </w:hyperlink>
    </w:p>
    <w:p w14:paraId="51EDFC98" w14:textId="063F8482"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31" w:history="1">
        <w:r w:rsidRPr="00EE5B95">
          <w:rPr>
            <w:rStyle w:val="Hyperlink"/>
            <w:rFonts w:ascii="Times New Roman" w:hAnsi="Times New Roman" w:cs="Times New Roman"/>
            <w:noProof/>
            <w:sz w:val="26"/>
            <w:szCs w:val="26"/>
          </w:rPr>
          <w:t>Bảng 0</w:t>
        </w:r>
        <w:r w:rsidRPr="00EE5B95">
          <w:rPr>
            <w:rStyle w:val="Hyperlink"/>
            <w:rFonts w:ascii="Times New Roman" w:hAnsi="Times New Roman" w:cs="Times New Roman"/>
            <w:noProof/>
            <w:sz w:val="26"/>
            <w:szCs w:val="26"/>
          </w:rPr>
          <w:noBreakHyphen/>
          <w:t>2</w:t>
        </w:r>
        <w:r w:rsidRPr="00EE5B95">
          <w:rPr>
            <w:rStyle w:val="Hyperlink"/>
            <w:rFonts w:ascii="Times New Roman" w:hAnsi="Times New Roman" w:cs="Times New Roman"/>
            <w:noProof/>
            <w:sz w:val="26"/>
            <w:szCs w:val="26"/>
            <w:lang w:val="vi-VN"/>
          </w:rPr>
          <w:t xml:space="preserve"> Tổng kết đóng góp</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_Toc180703131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14</w:t>
        </w:r>
        <w:r w:rsidRPr="00EE5B95">
          <w:rPr>
            <w:rFonts w:ascii="Times New Roman" w:hAnsi="Times New Roman" w:cs="Times New Roman"/>
            <w:noProof/>
            <w:webHidden/>
            <w:sz w:val="26"/>
            <w:szCs w:val="26"/>
          </w:rPr>
          <w:fldChar w:fldCharType="end"/>
        </w:r>
      </w:hyperlink>
    </w:p>
    <w:p w14:paraId="32003407" w14:textId="3BA48B88"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32" w:history="1">
        <w:r w:rsidRPr="00EE5B95">
          <w:rPr>
            <w:rStyle w:val="Hyperlink"/>
            <w:rFonts w:ascii="Times New Roman" w:hAnsi="Times New Roman" w:cs="Times New Roman"/>
            <w:noProof/>
            <w:sz w:val="26"/>
            <w:szCs w:val="26"/>
          </w:rPr>
          <w:t>Bảng 0</w:t>
        </w:r>
        <w:r w:rsidRPr="00EE5B95">
          <w:rPr>
            <w:rStyle w:val="Hyperlink"/>
            <w:rFonts w:ascii="Times New Roman" w:hAnsi="Times New Roman" w:cs="Times New Roman"/>
            <w:noProof/>
            <w:sz w:val="26"/>
            <w:szCs w:val="26"/>
          </w:rPr>
          <w:noBreakHyphen/>
          <w:t>1</w:t>
        </w:r>
        <w:r w:rsidRPr="00EE5B95">
          <w:rPr>
            <w:rStyle w:val="Hyperlink"/>
            <w:rFonts w:ascii="Times New Roman" w:hAnsi="Times New Roman" w:cs="Times New Roman"/>
            <w:noProof/>
            <w:sz w:val="26"/>
            <w:szCs w:val="26"/>
            <w:lang w:val="vi-VN"/>
          </w:rPr>
          <w:t xml:space="preserve"> Phụ lục viết tắt</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_Toc180703132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15</w:t>
        </w:r>
        <w:r w:rsidRPr="00EE5B95">
          <w:rPr>
            <w:rFonts w:ascii="Times New Roman" w:hAnsi="Times New Roman" w:cs="Times New Roman"/>
            <w:noProof/>
            <w:webHidden/>
            <w:sz w:val="26"/>
            <w:szCs w:val="26"/>
          </w:rPr>
          <w:fldChar w:fldCharType="end"/>
        </w:r>
      </w:hyperlink>
    </w:p>
    <w:p w14:paraId="4CD8BE18" w14:textId="7781A086"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33" w:history="1">
        <w:r w:rsidRPr="00EE5B95">
          <w:rPr>
            <w:rStyle w:val="Hyperlink"/>
            <w:rFonts w:ascii="Times New Roman" w:hAnsi="Times New Roman" w:cs="Times New Roman"/>
            <w:noProof/>
            <w:sz w:val="26"/>
            <w:szCs w:val="26"/>
          </w:rPr>
          <w:t>Bảng 0</w:t>
        </w:r>
        <w:r w:rsidRPr="00EE5B95">
          <w:rPr>
            <w:rStyle w:val="Hyperlink"/>
            <w:rFonts w:ascii="Times New Roman" w:hAnsi="Times New Roman" w:cs="Times New Roman"/>
            <w:noProof/>
            <w:sz w:val="26"/>
            <w:szCs w:val="26"/>
          </w:rPr>
          <w:noBreakHyphen/>
          <w:t>1</w:t>
        </w:r>
        <w:r w:rsidRPr="00EE5B95">
          <w:rPr>
            <w:rStyle w:val="Hyperlink"/>
            <w:rFonts w:ascii="Times New Roman" w:hAnsi="Times New Roman" w:cs="Times New Roman"/>
            <w:noProof/>
            <w:sz w:val="26"/>
            <w:szCs w:val="26"/>
            <w:lang w:val="vi-VN"/>
          </w:rPr>
          <w:t xml:space="preserve"> Tài liệu tham khảo</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_Toc180703133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15</w:t>
        </w:r>
        <w:r w:rsidRPr="00EE5B95">
          <w:rPr>
            <w:rFonts w:ascii="Times New Roman" w:hAnsi="Times New Roman" w:cs="Times New Roman"/>
            <w:noProof/>
            <w:webHidden/>
            <w:sz w:val="26"/>
            <w:szCs w:val="26"/>
          </w:rPr>
          <w:fldChar w:fldCharType="end"/>
        </w:r>
      </w:hyperlink>
    </w:p>
    <w:p w14:paraId="3201787C" w14:textId="188F6CEF"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34" w:history="1">
        <w:r w:rsidRPr="00EE5B95">
          <w:rPr>
            <w:rStyle w:val="Hyperlink"/>
            <w:rFonts w:ascii="Times New Roman" w:hAnsi="Times New Roman" w:cs="Times New Roman"/>
            <w:noProof/>
            <w:sz w:val="26"/>
            <w:szCs w:val="26"/>
          </w:rPr>
          <w:t>Bảng 1</w:t>
        </w:r>
        <w:r w:rsidRPr="00EE5B95">
          <w:rPr>
            <w:rStyle w:val="Hyperlink"/>
            <w:rFonts w:ascii="Times New Roman" w:hAnsi="Times New Roman" w:cs="Times New Roman"/>
            <w:noProof/>
            <w:sz w:val="26"/>
            <w:szCs w:val="26"/>
          </w:rPr>
          <w:noBreakHyphen/>
          <w:t>1</w:t>
        </w:r>
        <w:r w:rsidRPr="00EE5B95">
          <w:rPr>
            <w:rStyle w:val="Hyperlink"/>
            <w:rFonts w:ascii="Times New Roman" w:hAnsi="Times New Roman" w:cs="Times New Roman"/>
            <w:noProof/>
            <w:sz w:val="26"/>
            <w:szCs w:val="26"/>
            <w:lang w:val="vi-VN"/>
          </w:rPr>
          <w:t xml:space="preserve"> Ý nghĩa các bộ phận</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_Toc180703134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17</w:t>
        </w:r>
        <w:r w:rsidRPr="00EE5B95">
          <w:rPr>
            <w:rFonts w:ascii="Times New Roman" w:hAnsi="Times New Roman" w:cs="Times New Roman"/>
            <w:noProof/>
            <w:webHidden/>
            <w:sz w:val="26"/>
            <w:szCs w:val="26"/>
          </w:rPr>
          <w:fldChar w:fldCharType="end"/>
        </w:r>
      </w:hyperlink>
    </w:p>
    <w:p w14:paraId="7D77F7BF" w14:textId="67CFE85D"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35" w:history="1">
        <w:r w:rsidRPr="00EE5B95">
          <w:rPr>
            <w:rStyle w:val="Hyperlink"/>
            <w:rFonts w:ascii="Times New Roman" w:hAnsi="Times New Roman" w:cs="Times New Roman"/>
            <w:noProof/>
            <w:sz w:val="26"/>
            <w:szCs w:val="26"/>
          </w:rPr>
          <w:t>Bảng 1</w:t>
        </w:r>
        <w:r w:rsidRPr="00EE5B95">
          <w:rPr>
            <w:rStyle w:val="Hyperlink"/>
            <w:rFonts w:ascii="Times New Roman" w:hAnsi="Times New Roman" w:cs="Times New Roman"/>
            <w:noProof/>
            <w:sz w:val="26"/>
            <w:szCs w:val="26"/>
          </w:rPr>
          <w:noBreakHyphen/>
          <w:t>2</w:t>
        </w:r>
        <w:r w:rsidRPr="00EE5B95">
          <w:rPr>
            <w:rStyle w:val="Hyperlink"/>
            <w:rFonts w:ascii="Times New Roman" w:hAnsi="Times New Roman" w:cs="Times New Roman"/>
            <w:noProof/>
            <w:sz w:val="26"/>
            <w:szCs w:val="26"/>
            <w:lang w:val="vi-VN"/>
          </w:rPr>
          <w:t xml:space="preserve"> Product Backlog</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_Toc180703135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25</w:t>
        </w:r>
        <w:r w:rsidRPr="00EE5B95">
          <w:rPr>
            <w:rFonts w:ascii="Times New Roman" w:hAnsi="Times New Roman" w:cs="Times New Roman"/>
            <w:noProof/>
            <w:webHidden/>
            <w:sz w:val="26"/>
            <w:szCs w:val="26"/>
          </w:rPr>
          <w:fldChar w:fldCharType="end"/>
        </w:r>
      </w:hyperlink>
    </w:p>
    <w:p w14:paraId="7E685E42" w14:textId="6562E26A"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36" w:history="1">
        <w:r w:rsidRPr="00EE5B95">
          <w:rPr>
            <w:rStyle w:val="Hyperlink"/>
            <w:rFonts w:ascii="Times New Roman" w:hAnsi="Times New Roman" w:cs="Times New Roman"/>
            <w:noProof/>
            <w:sz w:val="26"/>
            <w:szCs w:val="26"/>
          </w:rPr>
          <w:t>Bảng 3</w:t>
        </w:r>
        <w:r w:rsidRPr="00EE5B95">
          <w:rPr>
            <w:rStyle w:val="Hyperlink"/>
            <w:rFonts w:ascii="Times New Roman" w:hAnsi="Times New Roman" w:cs="Times New Roman"/>
            <w:noProof/>
            <w:sz w:val="26"/>
            <w:szCs w:val="26"/>
          </w:rPr>
          <w:noBreakHyphen/>
          <w:t>1</w:t>
        </w:r>
        <w:r w:rsidRPr="00EE5B95">
          <w:rPr>
            <w:rStyle w:val="Hyperlink"/>
            <w:rFonts w:ascii="Times New Roman" w:hAnsi="Times New Roman" w:cs="Times New Roman"/>
            <w:noProof/>
            <w:sz w:val="26"/>
            <w:szCs w:val="26"/>
            <w:lang w:val="vi-VN"/>
          </w:rPr>
          <w:t xml:space="preserve"> Bảng bệnh án</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_Toc180703136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36</w:t>
        </w:r>
        <w:r w:rsidRPr="00EE5B95">
          <w:rPr>
            <w:rFonts w:ascii="Times New Roman" w:hAnsi="Times New Roman" w:cs="Times New Roman"/>
            <w:noProof/>
            <w:webHidden/>
            <w:sz w:val="26"/>
            <w:szCs w:val="26"/>
          </w:rPr>
          <w:fldChar w:fldCharType="end"/>
        </w:r>
      </w:hyperlink>
    </w:p>
    <w:p w14:paraId="04F4FE32" w14:textId="127472A0"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37" w:history="1">
        <w:r w:rsidRPr="00EE5B95">
          <w:rPr>
            <w:rStyle w:val="Hyperlink"/>
            <w:rFonts w:ascii="Times New Roman" w:hAnsi="Times New Roman" w:cs="Times New Roman"/>
            <w:noProof/>
            <w:sz w:val="26"/>
            <w:szCs w:val="26"/>
          </w:rPr>
          <w:t>Bảng 3</w:t>
        </w:r>
        <w:r w:rsidRPr="00EE5B95">
          <w:rPr>
            <w:rStyle w:val="Hyperlink"/>
            <w:rFonts w:ascii="Times New Roman" w:hAnsi="Times New Roman" w:cs="Times New Roman"/>
            <w:noProof/>
            <w:sz w:val="26"/>
            <w:szCs w:val="26"/>
          </w:rPr>
          <w:noBreakHyphen/>
          <w:t>2</w:t>
        </w:r>
        <w:r w:rsidRPr="00EE5B95">
          <w:rPr>
            <w:rStyle w:val="Hyperlink"/>
            <w:rFonts w:ascii="Times New Roman" w:hAnsi="Times New Roman" w:cs="Times New Roman"/>
            <w:noProof/>
            <w:sz w:val="26"/>
            <w:szCs w:val="26"/>
            <w:lang w:val="vi-VN"/>
          </w:rPr>
          <w:t xml:space="preserve"> Bảng bệnh nhân</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_Toc180703137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37</w:t>
        </w:r>
        <w:r w:rsidRPr="00EE5B95">
          <w:rPr>
            <w:rFonts w:ascii="Times New Roman" w:hAnsi="Times New Roman" w:cs="Times New Roman"/>
            <w:noProof/>
            <w:webHidden/>
            <w:sz w:val="26"/>
            <w:szCs w:val="26"/>
          </w:rPr>
          <w:fldChar w:fldCharType="end"/>
        </w:r>
      </w:hyperlink>
    </w:p>
    <w:p w14:paraId="45C86D26" w14:textId="47BC56A4"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38" w:history="1">
        <w:r w:rsidRPr="00EE5B95">
          <w:rPr>
            <w:rStyle w:val="Hyperlink"/>
            <w:rFonts w:ascii="Times New Roman" w:hAnsi="Times New Roman" w:cs="Times New Roman"/>
            <w:noProof/>
            <w:sz w:val="26"/>
            <w:szCs w:val="26"/>
          </w:rPr>
          <w:t>Bảng 3</w:t>
        </w:r>
        <w:r w:rsidRPr="00EE5B95">
          <w:rPr>
            <w:rStyle w:val="Hyperlink"/>
            <w:rFonts w:ascii="Times New Roman" w:hAnsi="Times New Roman" w:cs="Times New Roman"/>
            <w:noProof/>
            <w:sz w:val="26"/>
            <w:szCs w:val="26"/>
          </w:rPr>
          <w:noBreakHyphen/>
          <w:t>3</w:t>
        </w:r>
        <w:r w:rsidRPr="00EE5B95">
          <w:rPr>
            <w:rStyle w:val="Hyperlink"/>
            <w:rFonts w:ascii="Times New Roman" w:hAnsi="Times New Roman" w:cs="Times New Roman"/>
            <w:noProof/>
            <w:sz w:val="26"/>
            <w:szCs w:val="26"/>
            <w:lang w:val="vi-VN"/>
          </w:rPr>
          <w:t xml:space="preserve"> Bảng chức vụ</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_Toc180703138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37</w:t>
        </w:r>
        <w:r w:rsidRPr="00EE5B95">
          <w:rPr>
            <w:rFonts w:ascii="Times New Roman" w:hAnsi="Times New Roman" w:cs="Times New Roman"/>
            <w:noProof/>
            <w:webHidden/>
            <w:sz w:val="26"/>
            <w:szCs w:val="26"/>
          </w:rPr>
          <w:fldChar w:fldCharType="end"/>
        </w:r>
      </w:hyperlink>
    </w:p>
    <w:p w14:paraId="3510325B" w14:textId="5ACBCC44"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39" w:history="1">
        <w:r w:rsidRPr="00EE5B95">
          <w:rPr>
            <w:rStyle w:val="Hyperlink"/>
            <w:rFonts w:ascii="Times New Roman" w:hAnsi="Times New Roman" w:cs="Times New Roman"/>
            <w:noProof/>
            <w:sz w:val="26"/>
            <w:szCs w:val="26"/>
          </w:rPr>
          <w:t>Bảng 3</w:t>
        </w:r>
        <w:r w:rsidRPr="00EE5B95">
          <w:rPr>
            <w:rStyle w:val="Hyperlink"/>
            <w:rFonts w:ascii="Times New Roman" w:hAnsi="Times New Roman" w:cs="Times New Roman"/>
            <w:noProof/>
            <w:sz w:val="26"/>
            <w:szCs w:val="26"/>
          </w:rPr>
          <w:noBreakHyphen/>
          <w:t>4</w:t>
        </w:r>
        <w:r w:rsidRPr="00EE5B95">
          <w:rPr>
            <w:rStyle w:val="Hyperlink"/>
            <w:rFonts w:ascii="Times New Roman" w:hAnsi="Times New Roman" w:cs="Times New Roman"/>
            <w:noProof/>
            <w:sz w:val="26"/>
            <w:szCs w:val="26"/>
            <w:lang w:val="vi-VN"/>
          </w:rPr>
          <w:t xml:space="preserve"> Bảng danh sách khám</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_Toc180703139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37</w:t>
        </w:r>
        <w:r w:rsidRPr="00EE5B95">
          <w:rPr>
            <w:rFonts w:ascii="Times New Roman" w:hAnsi="Times New Roman" w:cs="Times New Roman"/>
            <w:noProof/>
            <w:webHidden/>
            <w:sz w:val="26"/>
            <w:szCs w:val="26"/>
          </w:rPr>
          <w:fldChar w:fldCharType="end"/>
        </w:r>
      </w:hyperlink>
    </w:p>
    <w:p w14:paraId="4968A7F2" w14:textId="25528B6A"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40" w:history="1">
        <w:r w:rsidRPr="00EE5B95">
          <w:rPr>
            <w:rStyle w:val="Hyperlink"/>
            <w:rFonts w:ascii="Times New Roman" w:hAnsi="Times New Roman" w:cs="Times New Roman"/>
            <w:noProof/>
            <w:sz w:val="26"/>
            <w:szCs w:val="26"/>
          </w:rPr>
          <w:t>Bảng 3</w:t>
        </w:r>
        <w:r w:rsidRPr="00EE5B95">
          <w:rPr>
            <w:rStyle w:val="Hyperlink"/>
            <w:rFonts w:ascii="Times New Roman" w:hAnsi="Times New Roman" w:cs="Times New Roman"/>
            <w:noProof/>
            <w:sz w:val="26"/>
            <w:szCs w:val="26"/>
          </w:rPr>
          <w:noBreakHyphen/>
          <w:t>5</w:t>
        </w:r>
        <w:r w:rsidRPr="00EE5B95">
          <w:rPr>
            <w:rStyle w:val="Hyperlink"/>
            <w:rFonts w:ascii="Times New Roman" w:hAnsi="Times New Roman" w:cs="Times New Roman"/>
            <w:noProof/>
            <w:sz w:val="26"/>
            <w:szCs w:val="26"/>
            <w:lang w:val="vi-VN"/>
          </w:rPr>
          <w:t xml:space="preserve"> Bảng khoa</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_Toc180703140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37</w:t>
        </w:r>
        <w:r w:rsidRPr="00EE5B95">
          <w:rPr>
            <w:rFonts w:ascii="Times New Roman" w:hAnsi="Times New Roman" w:cs="Times New Roman"/>
            <w:noProof/>
            <w:webHidden/>
            <w:sz w:val="26"/>
            <w:szCs w:val="26"/>
          </w:rPr>
          <w:fldChar w:fldCharType="end"/>
        </w:r>
      </w:hyperlink>
    </w:p>
    <w:p w14:paraId="4EFFD56A" w14:textId="7504E01D"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41" w:history="1">
        <w:r w:rsidRPr="00EE5B95">
          <w:rPr>
            <w:rStyle w:val="Hyperlink"/>
            <w:rFonts w:ascii="Times New Roman" w:hAnsi="Times New Roman" w:cs="Times New Roman"/>
            <w:noProof/>
            <w:sz w:val="26"/>
            <w:szCs w:val="26"/>
          </w:rPr>
          <w:t>Bảng 3</w:t>
        </w:r>
        <w:r w:rsidRPr="00EE5B95">
          <w:rPr>
            <w:rStyle w:val="Hyperlink"/>
            <w:rFonts w:ascii="Times New Roman" w:hAnsi="Times New Roman" w:cs="Times New Roman"/>
            <w:noProof/>
            <w:sz w:val="26"/>
            <w:szCs w:val="26"/>
          </w:rPr>
          <w:noBreakHyphen/>
          <w:t>6</w:t>
        </w:r>
        <w:r w:rsidRPr="00EE5B95">
          <w:rPr>
            <w:rStyle w:val="Hyperlink"/>
            <w:rFonts w:ascii="Times New Roman" w:hAnsi="Times New Roman" w:cs="Times New Roman"/>
            <w:noProof/>
            <w:sz w:val="26"/>
            <w:szCs w:val="26"/>
            <w:lang w:val="vi-VN"/>
          </w:rPr>
          <w:t xml:space="preserve"> Bảng lịch đặt khám</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_Toc180703141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38</w:t>
        </w:r>
        <w:r w:rsidRPr="00EE5B95">
          <w:rPr>
            <w:rFonts w:ascii="Times New Roman" w:hAnsi="Times New Roman" w:cs="Times New Roman"/>
            <w:noProof/>
            <w:webHidden/>
            <w:sz w:val="26"/>
            <w:szCs w:val="26"/>
          </w:rPr>
          <w:fldChar w:fldCharType="end"/>
        </w:r>
      </w:hyperlink>
    </w:p>
    <w:p w14:paraId="47AB2FEE" w14:textId="2C7F9EA4"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42" w:history="1">
        <w:r w:rsidRPr="00EE5B95">
          <w:rPr>
            <w:rStyle w:val="Hyperlink"/>
            <w:rFonts w:ascii="Times New Roman" w:hAnsi="Times New Roman" w:cs="Times New Roman"/>
            <w:noProof/>
            <w:sz w:val="26"/>
            <w:szCs w:val="26"/>
          </w:rPr>
          <w:t>Bảng 3</w:t>
        </w:r>
        <w:r w:rsidRPr="00EE5B95">
          <w:rPr>
            <w:rStyle w:val="Hyperlink"/>
            <w:rFonts w:ascii="Times New Roman" w:hAnsi="Times New Roman" w:cs="Times New Roman"/>
            <w:noProof/>
            <w:sz w:val="26"/>
            <w:szCs w:val="26"/>
          </w:rPr>
          <w:noBreakHyphen/>
          <w:t>7</w:t>
        </w:r>
        <w:r w:rsidRPr="00EE5B95">
          <w:rPr>
            <w:rStyle w:val="Hyperlink"/>
            <w:rFonts w:ascii="Times New Roman" w:hAnsi="Times New Roman" w:cs="Times New Roman"/>
            <w:noProof/>
            <w:sz w:val="26"/>
            <w:szCs w:val="26"/>
            <w:lang w:val="vi-VN"/>
          </w:rPr>
          <w:t xml:space="preserve"> Bảng nhân viên</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_Toc180703142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39</w:t>
        </w:r>
        <w:r w:rsidRPr="00EE5B95">
          <w:rPr>
            <w:rFonts w:ascii="Times New Roman" w:hAnsi="Times New Roman" w:cs="Times New Roman"/>
            <w:noProof/>
            <w:webHidden/>
            <w:sz w:val="26"/>
            <w:szCs w:val="26"/>
          </w:rPr>
          <w:fldChar w:fldCharType="end"/>
        </w:r>
      </w:hyperlink>
    </w:p>
    <w:p w14:paraId="0D5A90EF" w14:textId="61354810"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43" w:history="1">
        <w:r w:rsidRPr="00EE5B95">
          <w:rPr>
            <w:rStyle w:val="Hyperlink"/>
            <w:rFonts w:ascii="Times New Roman" w:hAnsi="Times New Roman" w:cs="Times New Roman"/>
            <w:noProof/>
            <w:sz w:val="26"/>
            <w:szCs w:val="26"/>
          </w:rPr>
          <w:t>Bảng 3</w:t>
        </w:r>
        <w:r w:rsidRPr="00EE5B95">
          <w:rPr>
            <w:rStyle w:val="Hyperlink"/>
            <w:rFonts w:ascii="Times New Roman" w:hAnsi="Times New Roman" w:cs="Times New Roman"/>
            <w:noProof/>
            <w:sz w:val="26"/>
            <w:szCs w:val="26"/>
          </w:rPr>
          <w:noBreakHyphen/>
          <w:t>8</w:t>
        </w:r>
        <w:r w:rsidRPr="00EE5B95">
          <w:rPr>
            <w:rStyle w:val="Hyperlink"/>
            <w:rFonts w:ascii="Times New Roman" w:hAnsi="Times New Roman" w:cs="Times New Roman"/>
            <w:noProof/>
            <w:sz w:val="26"/>
            <w:szCs w:val="26"/>
            <w:lang w:val="vi-VN"/>
          </w:rPr>
          <w:t xml:space="preserve"> Bảng phiếu khám</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_Toc180703143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39</w:t>
        </w:r>
        <w:r w:rsidRPr="00EE5B95">
          <w:rPr>
            <w:rFonts w:ascii="Times New Roman" w:hAnsi="Times New Roman" w:cs="Times New Roman"/>
            <w:noProof/>
            <w:webHidden/>
            <w:sz w:val="26"/>
            <w:szCs w:val="26"/>
          </w:rPr>
          <w:fldChar w:fldCharType="end"/>
        </w:r>
      </w:hyperlink>
    </w:p>
    <w:p w14:paraId="6676E1A3" w14:textId="4D9EDB72"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44" w:history="1">
        <w:r w:rsidRPr="00EE5B95">
          <w:rPr>
            <w:rStyle w:val="Hyperlink"/>
            <w:rFonts w:ascii="Times New Roman" w:hAnsi="Times New Roman" w:cs="Times New Roman"/>
            <w:noProof/>
            <w:sz w:val="26"/>
            <w:szCs w:val="26"/>
          </w:rPr>
          <w:t>Bảng 3</w:t>
        </w:r>
        <w:r w:rsidRPr="00EE5B95">
          <w:rPr>
            <w:rStyle w:val="Hyperlink"/>
            <w:rFonts w:ascii="Times New Roman" w:hAnsi="Times New Roman" w:cs="Times New Roman"/>
            <w:noProof/>
            <w:sz w:val="26"/>
            <w:szCs w:val="26"/>
          </w:rPr>
          <w:noBreakHyphen/>
          <w:t>9</w:t>
        </w:r>
        <w:r w:rsidRPr="00EE5B95">
          <w:rPr>
            <w:rStyle w:val="Hyperlink"/>
            <w:rFonts w:ascii="Times New Roman" w:hAnsi="Times New Roman" w:cs="Times New Roman"/>
            <w:noProof/>
            <w:sz w:val="26"/>
            <w:szCs w:val="26"/>
            <w:lang w:val="vi-VN"/>
          </w:rPr>
          <w:t xml:space="preserve"> Bảng tài khoản</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_Toc180703144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40</w:t>
        </w:r>
        <w:r w:rsidRPr="00EE5B95">
          <w:rPr>
            <w:rFonts w:ascii="Times New Roman" w:hAnsi="Times New Roman" w:cs="Times New Roman"/>
            <w:noProof/>
            <w:webHidden/>
            <w:sz w:val="26"/>
            <w:szCs w:val="26"/>
          </w:rPr>
          <w:fldChar w:fldCharType="end"/>
        </w:r>
      </w:hyperlink>
    </w:p>
    <w:p w14:paraId="79BB089F" w14:textId="0D80C096"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45" w:history="1">
        <w:r w:rsidRPr="00EE5B95">
          <w:rPr>
            <w:rStyle w:val="Hyperlink"/>
            <w:rFonts w:ascii="Times New Roman" w:hAnsi="Times New Roman" w:cs="Times New Roman"/>
            <w:noProof/>
            <w:sz w:val="26"/>
            <w:szCs w:val="26"/>
          </w:rPr>
          <w:t>Bảng 3</w:t>
        </w:r>
        <w:r w:rsidRPr="00EE5B95">
          <w:rPr>
            <w:rStyle w:val="Hyperlink"/>
            <w:rFonts w:ascii="Times New Roman" w:hAnsi="Times New Roman" w:cs="Times New Roman"/>
            <w:noProof/>
            <w:sz w:val="26"/>
            <w:szCs w:val="26"/>
          </w:rPr>
          <w:noBreakHyphen/>
          <w:t>10</w:t>
        </w:r>
        <w:r w:rsidRPr="00EE5B95">
          <w:rPr>
            <w:rStyle w:val="Hyperlink"/>
            <w:rFonts w:ascii="Times New Roman" w:hAnsi="Times New Roman" w:cs="Times New Roman"/>
            <w:noProof/>
            <w:sz w:val="26"/>
            <w:szCs w:val="26"/>
            <w:lang w:val="vi-VN"/>
          </w:rPr>
          <w:t xml:space="preserve"> Bảng thông báo</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_Toc180703145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40</w:t>
        </w:r>
        <w:r w:rsidRPr="00EE5B95">
          <w:rPr>
            <w:rFonts w:ascii="Times New Roman" w:hAnsi="Times New Roman" w:cs="Times New Roman"/>
            <w:noProof/>
            <w:webHidden/>
            <w:sz w:val="26"/>
            <w:szCs w:val="26"/>
          </w:rPr>
          <w:fldChar w:fldCharType="end"/>
        </w:r>
      </w:hyperlink>
    </w:p>
    <w:p w14:paraId="1746B6DF" w14:textId="5FCD3B6F"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46" w:history="1">
        <w:r w:rsidRPr="00EE5B95">
          <w:rPr>
            <w:rStyle w:val="Hyperlink"/>
            <w:rFonts w:ascii="Times New Roman" w:hAnsi="Times New Roman" w:cs="Times New Roman"/>
            <w:noProof/>
            <w:sz w:val="26"/>
            <w:szCs w:val="26"/>
          </w:rPr>
          <w:t>Bảng 3</w:t>
        </w:r>
        <w:r w:rsidRPr="00EE5B95">
          <w:rPr>
            <w:rStyle w:val="Hyperlink"/>
            <w:rFonts w:ascii="Times New Roman" w:hAnsi="Times New Roman" w:cs="Times New Roman"/>
            <w:noProof/>
            <w:sz w:val="26"/>
            <w:szCs w:val="26"/>
          </w:rPr>
          <w:noBreakHyphen/>
          <w:t>11</w:t>
        </w:r>
        <w:r w:rsidRPr="00EE5B95">
          <w:rPr>
            <w:rStyle w:val="Hyperlink"/>
            <w:rFonts w:ascii="Times New Roman" w:hAnsi="Times New Roman" w:cs="Times New Roman"/>
            <w:noProof/>
            <w:sz w:val="26"/>
            <w:szCs w:val="26"/>
            <w:lang w:val="vi-VN"/>
          </w:rPr>
          <w:t xml:space="preserve"> Bảng thuốc</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_Toc180703146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40</w:t>
        </w:r>
        <w:r w:rsidRPr="00EE5B95">
          <w:rPr>
            <w:rFonts w:ascii="Times New Roman" w:hAnsi="Times New Roman" w:cs="Times New Roman"/>
            <w:noProof/>
            <w:webHidden/>
            <w:sz w:val="26"/>
            <w:szCs w:val="26"/>
          </w:rPr>
          <w:fldChar w:fldCharType="end"/>
        </w:r>
      </w:hyperlink>
    </w:p>
    <w:p w14:paraId="0EE24D46" w14:textId="5E7E6AC1" w:rsidR="007A7B40" w:rsidRPr="00EE5B95" w:rsidRDefault="007A7B40" w:rsidP="004529A8">
      <w:pPr>
        <w:pStyle w:val="TableofFigures"/>
        <w:tabs>
          <w:tab w:val="right" w:leader="dot" w:pos="9625"/>
        </w:tabs>
        <w:spacing w:line="360" w:lineRule="auto"/>
        <w:rPr>
          <w:rFonts w:ascii="Times New Roman" w:eastAsiaTheme="minorEastAsia" w:hAnsi="Times New Roman" w:cs="Times New Roman"/>
          <w:noProof/>
          <w:sz w:val="26"/>
          <w:szCs w:val="26"/>
        </w:rPr>
      </w:pPr>
      <w:hyperlink w:anchor="_Toc180703147" w:history="1">
        <w:r w:rsidRPr="00EE5B95">
          <w:rPr>
            <w:rStyle w:val="Hyperlink"/>
            <w:rFonts w:ascii="Times New Roman" w:hAnsi="Times New Roman" w:cs="Times New Roman"/>
            <w:noProof/>
            <w:sz w:val="26"/>
            <w:szCs w:val="26"/>
          </w:rPr>
          <w:t>Bảng 6</w:t>
        </w:r>
        <w:r w:rsidRPr="00EE5B95">
          <w:rPr>
            <w:rStyle w:val="Hyperlink"/>
            <w:rFonts w:ascii="Times New Roman" w:hAnsi="Times New Roman" w:cs="Times New Roman"/>
            <w:noProof/>
            <w:sz w:val="26"/>
            <w:szCs w:val="26"/>
          </w:rPr>
          <w:noBreakHyphen/>
          <w:t>1</w:t>
        </w:r>
        <w:r w:rsidRPr="00EE5B95">
          <w:rPr>
            <w:rStyle w:val="Hyperlink"/>
            <w:rFonts w:ascii="Times New Roman" w:hAnsi="Times New Roman" w:cs="Times New Roman"/>
            <w:noProof/>
            <w:sz w:val="26"/>
            <w:szCs w:val="26"/>
            <w:lang w:val="vi-VN"/>
          </w:rPr>
          <w:t xml:space="preserve"> Cài đặt</w:t>
        </w:r>
        <w:r w:rsidRPr="00EE5B95">
          <w:rPr>
            <w:rFonts w:ascii="Times New Roman" w:hAnsi="Times New Roman" w:cs="Times New Roman"/>
            <w:noProof/>
            <w:webHidden/>
            <w:sz w:val="26"/>
            <w:szCs w:val="26"/>
          </w:rPr>
          <w:tab/>
        </w:r>
        <w:r w:rsidRPr="00EE5B95">
          <w:rPr>
            <w:rFonts w:ascii="Times New Roman" w:hAnsi="Times New Roman" w:cs="Times New Roman"/>
            <w:noProof/>
            <w:webHidden/>
            <w:sz w:val="26"/>
            <w:szCs w:val="26"/>
          </w:rPr>
          <w:fldChar w:fldCharType="begin"/>
        </w:r>
        <w:r w:rsidRPr="00EE5B95">
          <w:rPr>
            <w:rFonts w:ascii="Times New Roman" w:hAnsi="Times New Roman" w:cs="Times New Roman"/>
            <w:noProof/>
            <w:webHidden/>
            <w:sz w:val="26"/>
            <w:szCs w:val="26"/>
          </w:rPr>
          <w:instrText xml:space="preserve"> PAGEREF _Toc180703147 \h </w:instrText>
        </w:r>
        <w:r w:rsidRPr="00EE5B95">
          <w:rPr>
            <w:rFonts w:ascii="Times New Roman" w:hAnsi="Times New Roman" w:cs="Times New Roman"/>
            <w:noProof/>
            <w:webHidden/>
            <w:sz w:val="26"/>
            <w:szCs w:val="26"/>
          </w:rPr>
        </w:r>
        <w:r w:rsidRPr="00EE5B95">
          <w:rPr>
            <w:rFonts w:ascii="Times New Roman" w:hAnsi="Times New Roman" w:cs="Times New Roman"/>
            <w:noProof/>
            <w:webHidden/>
            <w:sz w:val="26"/>
            <w:szCs w:val="26"/>
          </w:rPr>
          <w:fldChar w:fldCharType="separate"/>
        </w:r>
        <w:r w:rsidR="00F56D7E">
          <w:rPr>
            <w:rFonts w:ascii="Times New Roman" w:hAnsi="Times New Roman" w:cs="Times New Roman"/>
            <w:noProof/>
            <w:webHidden/>
            <w:sz w:val="26"/>
            <w:szCs w:val="26"/>
          </w:rPr>
          <w:t>93</w:t>
        </w:r>
        <w:r w:rsidRPr="00EE5B95">
          <w:rPr>
            <w:rFonts w:ascii="Times New Roman" w:hAnsi="Times New Roman" w:cs="Times New Roman"/>
            <w:noProof/>
            <w:webHidden/>
            <w:sz w:val="26"/>
            <w:szCs w:val="26"/>
          </w:rPr>
          <w:fldChar w:fldCharType="end"/>
        </w:r>
      </w:hyperlink>
    </w:p>
    <w:p w14:paraId="7A7BFBC8" w14:textId="1ABB3C1E" w:rsidR="00C42E36" w:rsidRPr="00EE5B95" w:rsidRDefault="00C42E36" w:rsidP="004529A8">
      <w:pPr>
        <w:spacing w:line="360" w:lineRule="auto"/>
        <w:rPr>
          <w:rFonts w:ascii="Times New Roman" w:hAnsi="Times New Roman" w:cs="Times New Roman"/>
          <w:b/>
          <w:bCs/>
          <w:sz w:val="26"/>
          <w:szCs w:val="26"/>
        </w:rPr>
      </w:pPr>
      <w:r w:rsidRPr="00EE5B95">
        <w:rPr>
          <w:rFonts w:ascii="Times New Roman" w:hAnsi="Times New Roman" w:cs="Times New Roman"/>
          <w:b/>
          <w:bCs/>
          <w:sz w:val="26"/>
          <w:szCs w:val="26"/>
        </w:rPr>
        <w:fldChar w:fldCharType="end"/>
      </w:r>
    </w:p>
    <w:p w14:paraId="51B72676" w14:textId="77777777" w:rsidR="00C42E36" w:rsidRPr="00EE5B95" w:rsidRDefault="00C42E36" w:rsidP="004529A8">
      <w:pPr>
        <w:spacing w:line="360" w:lineRule="auto"/>
        <w:rPr>
          <w:rFonts w:ascii="Times New Roman" w:hAnsi="Times New Roman" w:cs="Times New Roman"/>
          <w:b/>
          <w:bCs/>
          <w:sz w:val="26"/>
          <w:szCs w:val="26"/>
        </w:rPr>
      </w:pPr>
      <w:r w:rsidRPr="00EE5B95">
        <w:rPr>
          <w:rFonts w:ascii="Times New Roman" w:hAnsi="Times New Roman" w:cs="Times New Roman"/>
          <w:b/>
          <w:bCs/>
          <w:sz w:val="26"/>
          <w:szCs w:val="26"/>
        </w:rPr>
        <w:br w:type="page"/>
      </w:r>
    </w:p>
    <w:p w14:paraId="51DCE094" w14:textId="77777777" w:rsidR="00C42E36" w:rsidRPr="00EE5B95" w:rsidRDefault="00C42E36" w:rsidP="004529A8">
      <w:pPr>
        <w:spacing w:line="360" w:lineRule="auto"/>
        <w:rPr>
          <w:rFonts w:ascii="Times New Roman" w:hAnsi="Times New Roman" w:cs="Times New Roman"/>
          <w:b/>
          <w:bCs/>
          <w:sz w:val="26"/>
          <w:szCs w:val="26"/>
          <w:lang w:val="vi-VN"/>
        </w:rPr>
      </w:pPr>
      <w:r w:rsidRPr="00EE5B95">
        <w:rPr>
          <w:rFonts w:ascii="Times New Roman" w:hAnsi="Times New Roman" w:cs="Times New Roman"/>
          <w:b/>
          <w:bCs/>
          <w:sz w:val="26"/>
          <w:szCs w:val="26"/>
        </w:rPr>
        <w:lastRenderedPageBreak/>
        <w:t>DANH</w:t>
      </w:r>
      <w:r w:rsidRPr="00EE5B95">
        <w:rPr>
          <w:rFonts w:ascii="Times New Roman" w:hAnsi="Times New Roman" w:cs="Times New Roman"/>
          <w:b/>
          <w:bCs/>
          <w:sz w:val="26"/>
          <w:szCs w:val="26"/>
          <w:lang w:val="vi-VN"/>
        </w:rPr>
        <w:t xml:space="preserve"> MỤC HÌNH ẢNH</w:t>
      </w:r>
    </w:p>
    <w:p w14:paraId="2356E151" w14:textId="5CD2AF3D" w:rsidR="00F56D7E" w:rsidRPr="00F56D7E" w:rsidRDefault="00C42E36">
      <w:pPr>
        <w:pStyle w:val="TableofFigures"/>
        <w:tabs>
          <w:tab w:val="right" w:leader="dot" w:pos="9350"/>
        </w:tabs>
        <w:rPr>
          <w:rFonts w:ascii="Times New Roman" w:eastAsiaTheme="minorEastAsia" w:hAnsi="Times New Roman" w:cs="Times New Roman"/>
          <w:noProof/>
          <w:sz w:val="26"/>
          <w:szCs w:val="26"/>
        </w:rPr>
      </w:pPr>
      <w:r w:rsidRPr="00F56D7E">
        <w:rPr>
          <w:rFonts w:ascii="Times New Roman" w:hAnsi="Times New Roman" w:cs="Times New Roman"/>
          <w:b/>
          <w:bCs/>
          <w:sz w:val="26"/>
          <w:szCs w:val="26"/>
        </w:rPr>
        <w:fldChar w:fldCharType="begin"/>
      </w:r>
      <w:r w:rsidRPr="00F56D7E">
        <w:rPr>
          <w:rFonts w:ascii="Times New Roman" w:hAnsi="Times New Roman" w:cs="Times New Roman"/>
          <w:b/>
          <w:bCs/>
          <w:sz w:val="26"/>
          <w:szCs w:val="26"/>
        </w:rPr>
        <w:instrText xml:space="preserve"> TOC \h \z \c "Hình" </w:instrText>
      </w:r>
      <w:r w:rsidRPr="00F56D7E">
        <w:rPr>
          <w:rFonts w:ascii="Times New Roman" w:hAnsi="Times New Roman" w:cs="Times New Roman"/>
          <w:b/>
          <w:bCs/>
          <w:sz w:val="26"/>
          <w:szCs w:val="26"/>
        </w:rPr>
        <w:fldChar w:fldCharType="separate"/>
      </w:r>
      <w:hyperlink w:anchor="_Toc180713868" w:history="1">
        <w:r w:rsidR="00F56D7E" w:rsidRPr="00F56D7E">
          <w:rPr>
            <w:rStyle w:val="Hyperlink"/>
            <w:rFonts w:ascii="Times New Roman" w:hAnsi="Times New Roman" w:cs="Times New Roman"/>
            <w:noProof/>
            <w:sz w:val="26"/>
            <w:szCs w:val="26"/>
          </w:rPr>
          <w:t>Hình 1</w:t>
        </w:r>
        <w:r w:rsidR="00F56D7E" w:rsidRPr="00F56D7E">
          <w:rPr>
            <w:rStyle w:val="Hyperlink"/>
            <w:rFonts w:ascii="Times New Roman" w:hAnsi="Times New Roman" w:cs="Times New Roman"/>
            <w:noProof/>
            <w:sz w:val="26"/>
            <w:szCs w:val="26"/>
          </w:rPr>
          <w:noBreakHyphen/>
          <w:t>1</w:t>
        </w:r>
        <w:r w:rsidR="00F56D7E" w:rsidRPr="00F56D7E">
          <w:rPr>
            <w:rStyle w:val="Hyperlink"/>
            <w:rFonts w:ascii="Times New Roman" w:hAnsi="Times New Roman" w:cs="Times New Roman"/>
            <w:noProof/>
            <w:sz w:val="26"/>
            <w:szCs w:val="26"/>
            <w:lang w:val="vi-VN"/>
          </w:rPr>
          <w:t xml:space="preserve"> Sơ đồ tổ chức</w:t>
        </w:r>
        <w:r w:rsidR="00F56D7E" w:rsidRPr="00F56D7E">
          <w:rPr>
            <w:rFonts w:ascii="Times New Roman" w:hAnsi="Times New Roman" w:cs="Times New Roman"/>
            <w:noProof/>
            <w:webHidden/>
            <w:sz w:val="26"/>
            <w:szCs w:val="26"/>
          </w:rPr>
          <w:tab/>
        </w:r>
        <w:r w:rsidR="00F56D7E" w:rsidRPr="00F56D7E">
          <w:rPr>
            <w:rFonts w:ascii="Times New Roman" w:hAnsi="Times New Roman" w:cs="Times New Roman"/>
            <w:noProof/>
            <w:webHidden/>
            <w:sz w:val="26"/>
            <w:szCs w:val="26"/>
          </w:rPr>
          <w:fldChar w:fldCharType="begin"/>
        </w:r>
        <w:r w:rsidR="00F56D7E" w:rsidRPr="00F56D7E">
          <w:rPr>
            <w:rFonts w:ascii="Times New Roman" w:hAnsi="Times New Roman" w:cs="Times New Roman"/>
            <w:noProof/>
            <w:webHidden/>
            <w:sz w:val="26"/>
            <w:szCs w:val="26"/>
          </w:rPr>
          <w:instrText xml:space="preserve"> PAGEREF _Toc180713868 \h </w:instrText>
        </w:r>
        <w:r w:rsidR="00F56D7E" w:rsidRPr="00F56D7E">
          <w:rPr>
            <w:rFonts w:ascii="Times New Roman" w:hAnsi="Times New Roman" w:cs="Times New Roman"/>
            <w:noProof/>
            <w:webHidden/>
            <w:sz w:val="26"/>
            <w:szCs w:val="26"/>
          </w:rPr>
        </w:r>
        <w:r w:rsidR="00F56D7E" w:rsidRPr="00F56D7E">
          <w:rPr>
            <w:rFonts w:ascii="Times New Roman" w:hAnsi="Times New Roman" w:cs="Times New Roman"/>
            <w:noProof/>
            <w:webHidden/>
            <w:sz w:val="26"/>
            <w:szCs w:val="26"/>
          </w:rPr>
          <w:fldChar w:fldCharType="separate"/>
        </w:r>
        <w:r w:rsidR="00F56D7E" w:rsidRPr="00F56D7E">
          <w:rPr>
            <w:rFonts w:ascii="Times New Roman" w:hAnsi="Times New Roman" w:cs="Times New Roman"/>
            <w:noProof/>
            <w:webHidden/>
            <w:sz w:val="26"/>
            <w:szCs w:val="26"/>
          </w:rPr>
          <w:t>16</w:t>
        </w:r>
        <w:r w:rsidR="00F56D7E" w:rsidRPr="00F56D7E">
          <w:rPr>
            <w:rFonts w:ascii="Times New Roman" w:hAnsi="Times New Roman" w:cs="Times New Roman"/>
            <w:noProof/>
            <w:webHidden/>
            <w:sz w:val="26"/>
            <w:szCs w:val="26"/>
          </w:rPr>
          <w:fldChar w:fldCharType="end"/>
        </w:r>
      </w:hyperlink>
    </w:p>
    <w:p w14:paraId="570E933A" w14:textId="6C4062D3"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69"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1</w:t>
        </w:r>
        <w:r w:rsidRPr="00F56D7E">
          <w:rPr>
            <w:rStyle w:val="Hyperlink"/>
            <w:rFonts w:ascii="Times New Roman" w:hAnsi="Times New Roman" w:cs="Times New Roman"/>
            <w:noProof/>
            <w:sz w:val="26"/>
            <w:szCs w:val="26"/>
            <w:lang w:val="vi-VN"/>
          </w:rPr>
          <w:t xml:space="preserve"> Trang đăng nhập</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_Toc180713869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41</w:t>
        </w:r>
        <w:r w:rsidRPr="00F56D7E">
          <w:rPr>
            <w:rFonts w:ascii="Times New Roman" w:hAnsi="Times New Roman" w:cs="Times New Roman"/>
            <w:noProof/>
            <w:webHidden/>
            <w:sz w:val="26"/>
            <w:szCs w:val="26"/>
          </w:rPr>
          <w:fldChar w:fldCharType="end"/>
        </w:r>
      </w:hyperlink>
    </w:p>
    <w:p w14:paraId="6532F7C0" w14:textId="2582C6CC"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70"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2Tr</w:t>
        </w:r>
        <w:r w:rsidRPr="00F56D7E">
          <w:rPr>
            <w:rStyle w:val="Hyperlink"/>
            <w:rFonts w:ascii="Times New Roman" w:hAnsi="Times New Roman" w:cs="Times New Roman"/>
            <w:noProof/>
            <w:sz w:val="26"/>
            <w:szCs w:val="26"/>
            <w:lang w:val="vi-VN"/>
          </w:rPr>
          <w:t>ang chủ</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_Toc180713870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42</w:t>
        </w:r>
        <w:r w:rsidRPr="00F56D7E">
          <w:rPr>
            <w:rFonts w:ascii="Times New Roman" w:hAnsi="Times New Roman" w:cs="Times New Roman"/>
            <w:noProof/>
            <w:webHidden/>
            <w:sz w:val="26"/>
            <w:szCs w:val="26"/>
          </w:rPr>
          <w:fldChar w:fldCharType="end"/>
        </w:r>
      </w:hyperlink>
    </w:p>
    <w:p w14:paraId="6F577F3A" w14:textId="7E831999"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71"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3</w:t>
        </w:r>
        <w:r w:rsidRPr="00F56D7E">
          <w:rPr>
            <w:rStyle w:val="Hyperlink"/>
            <w:rFonts w:ascii="Times New Roman" w:hAnsi="Times New Roman" w:cs="Times New Roman"/>
            <w:noProof/>
            <w:sz w:val="26"/>
            <w:szCs w:val="26"/>
            <w:lang w:val="vi-VN"/>
          </w:rPr>
          <w:t xml:space="preserve"> Trang thông tin cá nhân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_Toc180713871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43</w:t>
        </w:r>
        <w:r w:rsidRPr="00F56D7E">
          <w:rPr>
            <w:rFonts w:ascii="Times New Roman" w:hAnsi="Times New Roman" w:cs="Times New Roman"/>
            <w:noProof/>
            <w:webHidden/>
            <w:sz w:val="26"/>
            <w:szCs w:val="26"/>
          </w:rPr>
          <w:fldChar w:fldCharType="end"/>
        </w:r>
      </w:hyperlink>
    </w:p>
    <w:p w14:paraId="0AB8C54A" w14:textId="6CE96A47"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72"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4</w:t>
        </w:r>
        <w:r w:rsidRPr="00F56D7E">
          <w:rPr>
            <w:rStyle w:val="Hyperlink"/>
            <w:rFonts w:ascii="Times New Roman" w:hAnsi="Times New Roman" w:cs="Times New Roman"/>
            <w:noProof/>
            <w:sz w:val="26"/>
            <w:szCs w:val="26"/>
            <w:lang w:val="vi-VN"/>
          </w:rPr>
          <w:t xml:space="preserve"> Trang danh sách bệnh nhân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_Toc180713872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44</w:t>
        </w:r>
        <w:r w:rsidRPr="00F56D7E">
          <w:rPr>
            <w:rFonts w:ascii="Times New Roman" w:hAnsi="Times New Roman" w:cs="Times New Roman"/>
            <w:noProof/>
            <w:webHidden/>
            <w:sz w:val="26"/>
            <w:szCs w:val="26"/>
          </w:rPr>
          <w:fldChar w:fldCharType="end"/>
        </w:r>
      </w:hyperlink>
    </w:p>
    <w:p w14:paraId="6D756D0A" w14:textId="6699B384"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73"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5</w:t>
        </w:r>
        <w:r w:rsidRPr="00F56D7E">
          <w:rPr>
            <w:rStyle w:val="Hyperlink"/>
            <w:rFonts w:ascii="Times New Roman" w:hAnsi="Times New Roman" w:cs="Times New Roman"/>
            <w:noProof/>
            <w:sz w:val="26"/>
            <w:szCs w:val="26"/>
            <w:lang w:val="vi-VN"/>
          </w:rPr>
          <w:t xml:space="preserve"> Trang tra cứu</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_Toc180713873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45</w:t>
        </w:r>
        <w:r w:rsidRPr="00F56D7E">
          <w:rPr>
            <w:rFonts w:ascii="Times New Roman" w:hAnsi="Times New Roman" w:cs="Times New Roman"/>
            <w:noProof/>
            <w:webHidden/>
            <w:sz w:val="26"/>
            <w:szCs w:val="26"/>
          </w:rPr>
          <w:fldChar w:fldCharType="end"/>
        </w:r>
      </w:hyperlink>
    </w:p>
    <w:p w14:paraId="4CE50B93" w14:textId="6E948F0F"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74"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6</w:t>
        </w:r>
        <w:r w:rsidRPr="00F56D7E">
          <w:rPr>
            <w:rStyle w:val="Hyperlink"/>
            <w:rFonts w:ascii="Times New Roman" w:hAnsi="Times New Roman" w:cs="Times New Roman"/>
            <w:noProof/>
            <w:sz w:val="26"/>
            <w:szCs w:val="26"/>
            <w:lang w:val="vi-VN"/>
          </w:rPr>
          <w:t xml:space="preserve"> Trang chi tiết bệnh 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_Toc180713874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46</w:t>
        </w:r>
        <w:r w:rsidRPr="00F56D7E">
          <w:rPr>
            <w:rFonts w:ascii="Times New Roman" w:hAnsi="Times New Roman" w:cs="Times New Roman"/>
            <w:noProof/>
            <w:webHidden/>
            <w:sz w:val="26"/>
            <w:szCs w:val="26"/>
          </w:rPr>
          <w:fldChar w:fldCharType="end"/>
        </w:r>
      </w:hyperlink>
    </w:p>
    <w:p w14:paraId="09F9D275" w14:textId="37276297"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75"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7</w:t>
        </w:r>
        <w:r w:rsidRPr="00F56D7E">
          <w:rPr>
            <w:rStyle w:val="Hyperlink"/>
            <w:rFonts w:ascii="Times New Roman" w:hAnsi="Times New Roman" w:cs="Times New Roman"/>
            <w:noProof/>
            <w:sz w:val="26"/>
            <w:szCs w:val="26"/>
            <w:lang w:val="vi-VN"/>
          </w:rPr>
          <w:t xml:space="preserve"> Trang quản lý hồ sơ bệnh 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_Toc180713875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47</w:t>
        </w:r>
        <w:r w:rsidRPr="00F56D7E">
          <w:rPr>
            <w:rFonts w:ascii="Times New Roman" w:hAnsi="Times New Roman" w:cs="Times New Roman"/>
            <w:noProof/>
            <w:webHidden/>
            <w:sz w:val="26"/>
            <w:szCs w:val="26"/>
          </w:rPr>
          <w:fldChar w:fldCharType="end"/>
        </w:r>
      </w:hyperlink>
    </w:p>
    <w:p w14:paraId="500B93FE" w14:textId="1EC246EB"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76"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8</w:t>
        </w:r>
        <w:r w:rsidRPr="00F56D7E">
          <w:rPr>
            <w:rStyle w:val="Hyperlink"/>
            <w:rFonts w:ascii="Times New Roman" w:hAnsi="Times New Roman" w:cs="Times New Roman"/>
            <w:noProof/>
            <w:sz w:val="26"/>
            <w:szCs w:val="26"/>
            <w:lang w:val="vi-VN"/>
          </w:rPr>
          <w:t xml:space="preserve"> Trang chi tiết hồ sơ bệnh 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_Toc180713876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48</w:t>
        </w:r>
        <w:r w:rsidRPr="00F56D7E">
          <w:rPr>
            <w:rFonts w:ascii="Times New Roman" w:hAnsi="Times New Roman" w:cs="Times New Roman"/>
            <w:noProof/>
            <w:webHidden/>
            <w:sz w:val="26"/>
            <w:szCs w:val="26"/>
          </w:rPr>
          <w:fldChar w:fldCharType="end"/>
        </w:r>
      </w:hyperlink>
    </w:p>
    <w:p w14:paraId="673947AB" w14:textId="0C58B89E"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77"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9</w:t>
        </w:r>
        <w:r w:rsidRPr="00F56D7E">
          <w:rPr>
            <w:rStyle w:val="Hyperlink"/>
            <w:rFonts w:ascii="Times New Roman" w:hAnsi="Times New Roman" w:cs="Times New Roman"/>
            <w:noProof/>
            <w:sz w:val="26"/>
            <w:szCs w:val="26"/>
            <w:lang w:val="vi-VN"/>
          </w:rPr>
          <w:t xml:space="preserve"> Trang gửi yêu cầu xét nghiệm</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_Toc180713877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49</w:t>
        </w:r>
        <w:r w:rsidRPr="00F56D7E">
          <w:rPr>
            <w:rFonts w:ascii="Times New Roman" w:hAnsi="Times New Roman" w:cs="Times New Roman"/>
            <w:noProof/>
            <w:webHidden/>
            <w:sz w:val="26"/>
            <w:szCs w:val="26"/>
          </w:rPr>
          <w:fldChar w:fldCharType="end"/>
        </w:r>
      </w:hyperlink>
    </w:p>
    <w:p w14:paraId="1B7F6781" w14:textId="67847D7E"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78"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10</w:t>
        </w:r>
        <w:r w:rsidRPr="00F56D7E">
          <w:rPr>
            <w:rStyle w:val="Hyperlink"/>
            <w:rFonts w:ascii="Times New Roman" w:hAnsi="Times New Roman" w:cs="Times New Roman"/>
            <w:noProof/>
            <w:sz w:val="26"/>
            <w:szCs w:val="26"/>
            <w:lang w:val="vi-VN"/>
          </w:rPr>
          <w:t xml:space="preserve"> Trang kết quả xét nghiệm</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_Toc180713878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50</w:t>
        </w:r>
        <w:r w:rsidRPr="00F56D7E">
          <w:rPr>
            <w:rFonts w:ascii="Times New Roman" w:hAnsi="Times New Roman" w:cs="Times New Roman"/>
            <w:noProof/>
            <w:webHidden/>
            <w:sz w:val="26"/>
            <w:szCs w:val="26"/>
          </w:rPr>
          <w:fldChar w:fldCharType="end"/>
        </w:r>
      </w:hyperlink>
    </w:p>
    <w:p w14:paraId="01B2876D" w14:textId="2FA333DE"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79"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11</w:t>
        </w:r>
        <w:r w:rsidRPr="00F56D7E">
          <w:rPr>
            <w:rStyle w:val="Hyperlink"/>
            <w:rFonts w:ascii="Times New Roman" w:hAnsi="Times New Roman" w:cs="Times New Roman"/>
            <w:noProof/>
            <w:sz w:val="26"/>
            <w:szCs w:val="26"/>
            <w:lang w:val="vi-VN"/>
          </w:rPr>
          <w:t xml:space="preserve"> Trang phiếu khám bệnh</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_Toc180713879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51</w:t>
        </w:r>
        <w:r w:rsidRPr="00F56D7E">
          <w:rPr>
            <w:rFonts w:ascii="Times New Roman" w:hAnsi="Times New Roman" w:cs="Times New Roman"/>
            <w:noProof/>
            <w:webHidden/>
            <w:sz w:val="26"/>
            <w:szCs w:val="26"/>
          </w:rPr>
          <w:fldChar w:fldCharType="end"/>
        </w:r>
      </w:hyperlink>
    </w:p>
    <w:p w14:paraId="3901FF9E" w14:textId="7F12B978"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80"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12</w:t>
        </w:r>
        <w:r w:rsidRPr="00F56D7E">
          <w:rPr>
            <w:rStyle w:val="Hyperlink"/>
            <w:rFonts w:ascii="Times New Roman" w:hAnsi="Times New Roman" w:cs="Times New Roman"/>
            <w:noProof/>
            <w:sz w:val="26"/>
            <w:szCs w:val="26"/>
            <w:lang w:val="vi-VN"/>
          </w:rPr>
          <w:t xml:space="preserve"> Tang quản lý đặt khám</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_Toc180713880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52</w:t>
        </w:r>
        <w:r w:rsidRPr="00F56D7E">
          <w:rPr>
            <w:rFonts w:ascii="Times New Roman" w:hAnsi="Times New Roman" w:cs="Times New Roman"/>
            <w:noProof/>
            <w:webHidden/>
            <w:sz w:val="26"/>
            <w:szCs w:val="26"/>
          </w:rPr>
          <w:fldChar w:fldCharType="end"/>
        </w:r>
      </w:hyperlink>
    </w:p>
    <w:p w14:paraId="1CB831E3" w14:textId="77010215"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81"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13</w:t>
        </w:r>
        <w:r w:rsidRPr="00F56D7E">
          <w:rPr>
            <w:rStyle w:val="Hyperlink"/>
            <w:rFonts w:ascii="Times New Roman" w:hAnsi="Times New Roman" w:cs="Times New Roman"/>
            <w:noProof/>
            <w:sz w:val="26"/>
            <w:szCs w:val="26"/>
            <w:lang w:val="vi-VN"/>
          </w:rPr>
          <w:t xml:space="preserve"> Trang thông tin đặt khám</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_Toc180713881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53</w:t>
        </w:r>
        <w:r w:rsidRPr="00F56D7E">
          <w:rPr>
            <w:rFonts w:ascii="Times New Roman" w:hAnsi="Times New Roman" w:cs="Times New Roman"/>
            <w:noProof/>
            <w:webHidden/>
            <w:sz w:val="26"/>
            <w:szCs w:val="26"/>
          </w:rPr>
          <w:fldChar w:fldCharType="end"/>
        </w:r>
      </w:hyperlink>
    </w:p>
    <w:p w14:paraId="615E81A4" w14:textId="1D32BD87"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82"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14</w:t>
        </w:r>
        <w:r w:rsidRPr="00F56D7E">
          <w:rPr>
            <w:rStyle w:val="Hyperlink"/>
            <w:rFonts w:ascii="Times New Roman" w:hAnsi="Times New Roman" w:cs="Times New Roman"/>
            <w:noProof/>
            <w:sz w:val="26"/>
            <w:szCs w:val="26"/>
            <w:lang w:val="vi-VN"/>
          </w:rPr>
          <w:t xml:space="preserve"> Trang duyệt thông tin đặt khám</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_Toc180713882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54</w:t>
        </w:r>
        <w:r w:rsidRPr="00F56D7E">
          <w:rPr>
            <w:rFonts w:ascii="Times New Roman" w:hAnsi="Times New Roman" w:cs="Times New Roman"/>
            <w:noProof/>
            <w:webHidden/>
            <w:sz w:val="26"/>
            <w:szCs w:val="26"/>
          </w:rPr>
          <w:fldChar w:fldCharType="end"/>
        </w:r>
      </w:hyperlink>
    </w:p>
    <w:p w14:paraId="01A068EB" w14:textId="7543EBA1"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83"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15</w:t>
        </w:r>
        <w:r w:rsidRPr="00F56D7E">
          <w:rPr>
            <w:rStyle w:val="Hyperlink"/>
            <w:rFonts w:ascii="Times New Roman" w:hAnsi="Times New Roman" w:cs="Times New Roman"/>
            <w:noProof/>
            <w:sz w:val="26"/>
            <w:szCs w:val="26"/>
            <w:lang w:val="vi-VN"/>
          </w:rPr>
          <w:t xml:space="preserve"> Trang lập phiếu khám bệnh</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_Toc180713883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55</w:t>
        </w:r>
        <w:r w:rsidRPr="00F56D7E">
          <w:rPr>
            <w:rFonts w:ascii="Times New Roman" w:hAnsi="Times New Roman" w:cs="Times New Roman"/>
            <w:noProof/>
            <w:webHidden/>
            <w:sz w:val="26"/>
            <w:szCs w:val="26"/>
          </w:rPr>
          <w:fldChar w:fldCharType="end"/>
        </w:r>
      </w:hyperlink>
    </w:p>
    <w:p w14:paraId="01E5A7E9" w14:textId="0EF2F7AF"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84"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16</w:t>
        </w:r>
        <w:r w:rsidRPr="00F56D7E">
          <w:rPr>
            <w:rStyle w:val="Hyperlink"/>
            <w:rFonts w:ascii="Times New Roman" w:hAnsi="Times New Roman" w:cs="Times New Roman"/>
            <w:noProof/>
            <w:sz w:val="26"/>
            <w:szCs w:val="26"/>
            <w:lang w:val="vi-VN"/>
          </w:rPr>
          <w:t xml:space="preserve"> Trang danh sách bệnh nhân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_Toc180713884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56</w:t>
        </w:r>
        <w:r w:rsidRPr="00F56D7E">
          <w:rPr>
            <w:rFonts w:ascii="Times New Roman" w:hAnsi="Times New Roman" w:cs="Times New Roman"/>
            <w:noProof/>
            <w:webHidden/>
            <w:sz w:val="26"/>
            <w:szCs w:val="26"/>
          </w:rPr>
          <w:fldChar w:fldCharType="end"/>
        </w:r>
      </w:hyperlink>
    </w:p>
    <w:p w14:paraId="62675363" w14:textId="61EBD6E5"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85"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17</w:t>
        </w:r>
        <w:r w:rsidRPr="00F56D7E">
          <w:rPr>
            <w:rStyle w:val="Hyperlink"/>
            <w:rFonts w:ascii="Times New Roman" w:hAnsi="Times New Roman" w:cs="Times New Roman"/>
            <w:noProof/>
            <w:sz w:val="26"/>
            <w:szCs w:val="26"/>
            <w:lang w:val="vi-VN"/>
          </w:rPr>
          <w:t xml:space="preserve"> Trang chi tiết bệnh nhân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_Toc180713885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57</w:t>
        </w:r>
        <w:r w:rsidRPr="00F56D7E">
          <w:rPr>
            <w:rFonts w:ascii="Times New Roman" w:hAnsi="Times New Roman" w:cs="Times New Roman"/>
            <w:noProof/>
            <w:webHidden/>
            <w:sz w:val="26"/>
            <w:szCs w:val="26"/>
          </w:rPr>
          <w:fldChar w:fldCharType="end"/>
        </w:r>
      </w:hyperlink>
    </w:p>
    <w:p w14:paraId="30F6D5B7" w14:textId="7549092E"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86"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18</w:t>
        </w:r>
        <w:r w:rsidRPr="00F56D7E">
          <w:rPr>
            <w:rStyle w:val="Hyperlink"/>
            <w:rFonts w:ascii="Times New Roman" w:hAnsi="Times New Roman" w:cs="Times New Roman"/>
            <w:noProof/>
            <w:sz w:val="26"/>
            <w:szCs w:val="26"/>
            <w:lang w:val="vi-VN"/>
          </w:rPr>
          <w:t xml:space="preserve"> Trang danh sách hóa đơn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_Toc180713886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58</w:t>
        </w:r>
        <w:r w:rsidRPr="00F56D7E">
          <w:rPr>
            <w:rFonts w:ascii="Times New Roman" w:hAnsi="Times New Roman" w:cs="Times New Roman"/>
            <w:noProof/>
            <w:webHidden/>
            <w:sz w:val="26"/>
            <w:szCs w:val="26"/>
          </w:rPr>
          <w:fldChar w:fldCharType="end"/>
        </w:r>
      </w:hyperlink>
    </w:p>
    <w:p w14:paraId="0871A96C" w14:textId="40D6B37D"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87"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19</w:t>
        </w:r>
        <w:r w:rsidRPr="00F56D7E">
          <w:rPr>
            <w:rStyle w:val="Hyperlink"/>
            <w:rFonts w:ascii="Times New Roman" w:hAnsi="Times New Roman" w:cs="Times New Roman"/>
            <w:noProof/>
            <w:sz w:val="26"/>
            <w:szCs w:val="26"/>
            <w:lang w:val="vi-VN"/>
          </w:rPr>
          <w:t xml:space="preserve"> Trang chi tiết hóa đơn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_Toc180713887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59</w:t>
        </w:r>
        <w:r w:rsidRPr="00F56D7E">
          <w:rPr>
            <w:rFonts w:ascii="Times New Roman" w:hAnsi="Times New Roman" w:cs="Times New Roman"/>
            <w:noProof/>
            <w:webHidden/>
            <w:sz w:val="26"/>
            <w:szCs w:val="26"/>
          </w:rPr>
          <w:fldChar w:fldCharType="end"/>
        </w:r>
      </w:hyperlink>
    </w:p>
    <w:p w14:paraId="0B7D42D8" w14:textId="08CDCA41"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88"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20</w:t>
        </w:r>
        <w:r w:rsidRPr="00F56D7E">
          <w:rPr>
            <w:rStyle w:val="Hyperlink"/>
            <w:rFonts w:ascii="Times New Roman" w:hAnsi="Times New Roman" w:cs="Times New Roman"/>
            <w:noProof/>
            <w:sz w:val="26"/>
            <w:szCs w:val="26"/>
            <w:lang w:val="vi-VN"/>
          </w:rPr>
          <w:t xml:space="preserve"> Trang thanh toán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_Toc180713888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60</w:t>
        </w:r>
        <w:r w:rsidRPr="00F56D7E">
          <w:rPr>
            <w:rFonts w:ascii="Times New Roman" w:hAnsi="Times New Roman" w:cs="Times New Roman"/>
            <w:noProof/>
            <w:webHidden/>
            <w:sz w:val="26"/>
            <w:szCs w:val="26"/>
          </w:rPr>
          <w:fldChar w:fldCharType="end"/>
        </w:r>
      </w:hyperlink>
    </w:p>
    <w:p w14:paraId="5F7A0B32" w14:textId="654DB381"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89"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21</w:t>
        </w:r>
        <w:r w:rsidRPr="00F56D7E">
          <w:rPr>
            <w:rStyle w:val="Hyperlink"/>
            <w:rFonts w:ascii="Times New Roman" w:hAnsi="Times New Roman" w:cs="Times New Roman"/>
            <w:noProof/>
            <w:sz w:val="26"/>
            <w:szCs w:val="26"/>
            <w:lang w:val="vi-VN"/>
          </w:rPr>
          <w:t xml:space="preserve"> Trang đăng nhập</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_Toc180713889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61</w:t>
        </w:r>
        <w:r w:rsidRPr="00F56D7E">
          <w:rPr>
            <w:rFonts w:ascii="Times New Roman" w:hAnsi="Times New Roman" w:cs="Times New Roman"/>
            <w:noProof/>
            <w:webHidden/>
            <w:sz w:val="26"/>
            <w:szCs w:val="26"/>
          </w:rPr>
          <w:fldChar w:fldCharType="end"/>
        </w:r>
      </w:hyperlink>
    </w:p>
    <w:p w14:paraId="680C55E1" w14:textId="1D1A370F"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90"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22</w:t>
        </w:r>
        <w:r w:rsidRPr="00F56D7E">
          <w:rPr>
            <w:rStyle w:val="Hyperlink"/>
            <w:rFonts w:ascii="Times New Roman" w:hAnsi="Times New Roman" w:cs="Times New Roman"/>
            <w:noProof/>
            <w:sz w:val="26"/>
            <w:szCs w:val="26"/>
            <w:lang w:val="vi-VN"/>
          </w:rPr>
          <w:t xml:space="preserve"> Trang đăng ký</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_Toc180713890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62</w:t>
        </w:r>
        <w:r w:rsidRPr="00F56D7E">
          <w:rPr>
            <w:rFonts w:ascii="Times New Roman" w:hAnsi="Times New Roman" w:cs="Times New Roman"/>
            <w:noProof/>
            <w:webHidden/>
            <w:sz w:val="26"/>
            <w:szCs w:val="26"/>
          </w:rPr>
          <w:fldChar w:fldCharType="end"/>
        </w:r>
      </w:hyperlink>
    </w:p>
    <w:p w14:paraId="3C4774FA" w14:textId="3942B324"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91"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23</w:t>
        </w:r>
        <w:r w:rsidRPr="00F56D7E">
          <w:rPr>
            <w:rStyle w:val="Hyperlink"/>
            <w:rFonts w:ascii="Times New Roman" w:hAnsi="Times New Roman" w:cs="Times New Roman"/>
            <w:noProof/>
            <w:sz w:val="26"/>
            <w:szCs w:val="26"/>
            <w:lang w:val="vi-VN"/>
          </w:rPr>
          <w:t xml:space="preserve"> Trang lấy lại mật khẩu</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_Toc180713891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63</w:t>
        </w:r>
        <w:r w:rsidRPr="00F56D7E">
          <w:rPr>
            <w:rFonts w:ascii="Times New Roman" w:hAnsi="Times New Roman" w:cs="Times New Roman"/>
            <w:noProof/>
            <w:webHidden/>
            <w:sz w:val="26"/>
            <w:szCs w:val="26"/>
          </w:rPr>
          <w:fldChar w:fldCharType="end"/>
        </w:r>
      </w:hyperlink>
    </w:p>
    <w:p w14:paraId="1C5F654D" w14:textId="322C5331"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92"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24</w:t>
        </w:r>
        <w:r w:rsidRPr="00F56D7E">
          <w:rPr>
            <w:rStyle w:val="Hyperlink"/>
            <w:rFonts w:ascii="Times New Roman" w:hAnsi="Times New Roman" w:cs="Times New Roman"/>
            <w:noProof/>
            <w:sz w:val="26"/>
            <w:szCs w:val="26"/>
            <w:lang w:val="vi-VN"/>
          </w:rPr>
          <w:t xml:space="preserve"> Trang chủ</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_Toc180713892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64</w:t>
        </w:r>
        <w:r w:rsidRPr="00F56D7E">
          <w:rPr>
            <w:rFonts w:ascii="Times New Roman" w:hAnsi="Times New Roman" w:cs="Times New Roman"/>
            <w:noProof/>
            <w:webHidden/>
            <w:sz w:val="26"/>
            <w:szCs w:val="26"/>
          </w:rPr>
          <w:fldChar w:fldCharType="end"/>
        </w:r>
      </w:hyperlink>
    </w:p>
    <w:p w14:paraId="12BE0395" w14:textId="4BDC95A5"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93"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25</w:t>
        </w:r>
        <w:r w:rsidRPr="00F56D7E">
          <w:rPr>
            <w:rStyle w:val="Hyperlink"/>
            <w:rFonts w:ascii="Times New Roman" w:hAnsi="Times New Roman" w:cs="Times New Roman"/>
            <w:noProof/>
            <w:sz w:val="26"/>
            <w:szCs w:val="26"/>
            <w:lang w:val="vi-VN"/>
          </w:rPr>
          <w:t xml:space="preserve"> Trang giới thiệu</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_Toc180713893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65</w:t>
        </w:r>
        <w:r w:rsidRPr="00F56D7E">
          <w:rPr>
            <w:rFonts w:ascii="Times New Roman" w:hAnsi="Times New Roman" w:cs="Times New Roman"/>
            <w:noProof/>
            <w:webHidden/>
            <w:sz w:val="26"/>
            <w:szCs w:val="26"/>
          </w:rPr>
          <w:fldChar w:fldCharType="end"/>
        </w:r>
      </w:hyperlink>
    </w:p>
    <w:p w14:paraId="1E9C1EFB" w14:textId="161000B7"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94"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26</w:t>
        </w:r>
        <w:r w:rsidRPr="00F56D7E">
          <w:rPr>
            <w:rStyle w:val="Hyperlink"/>
            <w:rFonts w:ascii="Times New Roman" w:hAnsi="Times New Roman" w:cs="Times New Roman"/>
            <w:noProof/>
            <w:sz w:val="26"/>
            <w:szCs w:val="26"/>
            <w:lang w:val="vi-VN"/>
          </w:rPr>
          <w:t xml:space="preserve"> Trang đội ngũ y - bác sĩ</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_Toc180713894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66</w:t>
        </w:r>
        <w:r w:rsidRPr="00F56D7E">
          <w:rPr>
            <w:rFonts w:ascii="Times New Roman" w:hAnsi="Times New Roman" w:cs="Times New Roman"/>
            <w:noProof/>
            <w:webHidden/>
            <w:sz w:val="26"/>
            <w:szCs w:val="26"/>
          </w:rPr>
          <w:fldChar w:fldCharType="end"/>
        </w:r>
      </w:hyperlink>
    </w:p>
    <w:p w14:paraId="665D5155" w14:textId="37823E54"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95"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27</w:t>
        </w:r>
        <w:r w:rsidRPr="00F56D7E">
          <w:rPr>
            <w:rStyle w:val="Hyperlink"/>
            <w:rFonts w:ascii="Times New Roman" w:hAnsi="Times New Roman" w:cs="Times New Roman"/>
            <w:noProof/>
            <w:sz w:val="26"/>
            <w:szCs w:val="26"/>
            <w:lang w:val="vi-VN"/>
          </w:rPr>
          <w:t xml:space="preserve"> Trang đặt lịch khám</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_Toc180713895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67</w:t>
        </w:r>
        <w:r w:rsidRPr="00F56D7E">
          <w:rPr>
            <w:rFonts w:ascii="Times New Roman" w:hAnsi="Times New Roman" w:cs="Times New Roman"/>
            <w:noProof/>
            <w:webHidden/>
            <w:sz w:val="26"/>
            <w:szCs w:val="26"/>
          </w:rPr>
          <w:fldChar w:fldCharType="end"/>
        </w:r>
      </w:hyperlink>
    </w:p>
    <w:p w14:paraId="25061507" w14:textId="1CF4212F"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96"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28</w:t>
        </w:r>
        <w:r w:rsidRPr="00F56D7E">
          <w:rPr>
            <w:rStyle w:val="Hyperlink"/>
            <w:rFonts w:ascii="Times New Roman" w:hAnsi="Times New Roman" w:cs="Times New Roman"/>
            <w:noProof/>
            <w:sz w:val="26"/>
            <w:szCs w:val="26"/>
            <w:lang w:val="vi-VN"/>
          </w:rPr>
          <w:t xml:space="preserve"> Trang chi tiết lịch khám</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_Toc180713896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68</w:t>
        </w:r>
        <w:r w:rsidRPr="00F56D7E">
          <w:rPr>
            <w:rFonts w:ascii="Times New Roman" w:hAnsi="Times New Roman" w:cs="Times New Roman"/>
            <w:noProof/>
            <w:webHidden/>
            <w:sz w:val="26"/>
            <w:szCs w:val="26"/>
          </w:rPr>
          <w:fldChar w:fldCharType="end"/>
        </w:r>
      </w:hyperlink>
    </w:p>
    <w:p w14:paraId="75617DA3" w14:textId="409369D7"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97"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29</w:t>
        </w:r>
        <w:r w:rsidRPr="00F56D7E">
          <w:rPr>
            <w:rStyle w:val="Hyperlink"/>
            <w:rFonts w:ascii="Times New Roman" w:hAnsi="Times New Roman" w:cs="Times New Roman"/>
            <w:noProof/>
            <w:sz w:val="26"/>
            <w:szCs w:val="26"/>
            <w:lang w:val="vi-VN"/>
          </w:rPr>
          <w:t xml:space="preserve"> Trang liên hệ</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_Toc180713897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69</w:t>
        </w:r>
        <w:r w:rsidRPr="00F56D7E">
          <w:rPr>
            <w:rFonts w:ascii="Times New Roman" w:hAnsi="Times New Roman" w:cs="Times New Roman"/>
            <w:noProof/>
            <w:webHidden/>
            <w:sz w:val="26"/>
            <w:szCs w:val="26"/>
          </w:rPr>
          <w:fldChar w:fldCharType="end"/>
        </w:r>
      </w:hyperlink>
    </w:p>
    <w:p w14:paraId="381DDD16" w14:textId="6DFDA2FB"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98"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30</w:t>
        </w:r>
        <w:r w:rsidRPr="00F56D7E">
          <w:rPr>
            <w:rStyle w:val="Hyperlink"/>
            <w:rFonts w:ascii="Times New Roman" w:hAnsi="Times New Roman" w:cs="Times New Roman"/>
            <w:noProof/>
            <w:sz w:val="26"/>
            <w:szCs w:val="26"/>
            <w:lang w:val="vi-VN"/>
          </w:rPr>
          <w:t xml:space="preserve"> Trang tin tức</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_Toc180713898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70</w:t>
        </w:r>
        <w:r w:rsidRPr="00F56D7E">
          <w:rPr>
            <w:rFonts w:ascii="Times New Roman" w:hAnsi="Times New Roman" w:cs="Times New Roman"/>
            <w:noProof/>
            <w:webHidden/>
            <w:sz w:val="26"/>
            <w:szCs w:val="26"/>
          </w:rPr>
          <w:fldChar w:fldCharType="end"/>
        </w:r>
      </w:hyperlink>
    </w:p>
    <w:p w14:paraId="6CB76D08" w14:textId="5D2DDBC1"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899"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31</w:t>
        </w:r>
        <w:r w:rsidRPr="00F56D7E">
          <w:rPr>
            <w:rStyle w:val="Hyperlink"/>
            <w:rFonts w:ascii="Times New Roman" w:hAnsi="Times New Roman" w:cs="Times New Roman"/>
            <w:noProof/>
            <w:sz w:val="26"/>
            <w:szCs w:val="26"/>
            <w:lang w:val="vi-VN"/>
          </w:rPr>
          <w:t xml:space="preserve"> Trang danh sách phiếu khám bệnh</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_Toc180713899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71</w:t>
        </w:r>
        <w:r w:rsidRPr="00F56D7E">
          <w:rPr>
            <w:rFonts w:ascii="Times New Roman" w:hAnsi="Times New Roman" w:cs="Times New Roman"/>
            <w:noProof/>
            <w:webHidden/>
            <w:sz w:val="26"/>
            <w:szCs w:val="26"/>
          </w:rPr>
          <w:fldChar w:fldCharType="end"/>
        </w:r>
      </w:hyperlink>
    </w:p>
    <w:p w14:paraId="53DEB627" w14:textId="24D56459"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00"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32</w:t>
        </w:r>
        <w:r w:rsidRPr="00F56D7E">
          <w:rPr>
            <w:rStyle w:val="Hyperlink"/>
            <w:rFonts w:ascii="Times New Roman" w:hAnsi="Times New Roman" w:cs="Times New Roman"/>
            <w:noProof/>
            <w:sz w:val="26"/>
            <w:szCs w:val="26"/>
            <w:lang w:val="vi-VN"/>
          </w:rPr>
          <w:t xml:space="preserve"> Trang phiếu khám bệnh</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_Toc180713900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72</w:t>
        </w:r>
        <w:r w:rsidRPr="00F56D7E">
          <w:rPr>
            <w:rFonts w:ascii="Times New Roman" w:hAnsi="Times New Roman" w:cs="Times New Roman"/>
            <w:noProof/>
            <w:webHidden/>
            <w:sz w:val="26"/>
            <w:szCs w:val="26"/>
          </w:rPr>
          <w:fldChar w:fldCharType="end"/>
        </w:r>
      </w:hyperlink>
    </w:p>
    <w:p w14:paraId="21FEE5E3" w14:textId="426CC9BB"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01"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33</w:t>
        </w:r>
        <w:r w:rsidRPr="00F56D7E">
          <w:rPr>
            <w:rStyle w:val="Hyperlink"/>
            <w:rFonts w:ascii="Times New Roman" w:hAnsi="Times New Roman" w:cs="Times New Roman"/>
            <w:noProof/>
            <w:sz w:val="26"/>
            <w:szCs w:val="26"/>
            <w:lang w:val="vi-VN"/>
          </w:rPr>
          <w:t xml:space="preserve"> Trang thông tin tài khoản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_Toc180713901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73</w:t>
        </w:r>
        <w:r w:rsidRPr="00F56D7E">
          <w:rPr>
            <w:rFonts w:ascii="Times New Roman" w:hAnsi="Times New Roman" w:cs="Times New Roman"/>
            <w:noProof/>
            <w:webHidden/>
            <w:sz w:val="26"/>
            <w:szCs w:val="26"/>
          </w:rPr>
          <w:fldChar w:fldCharType="end"/>
        </w:r>
      </w:hyperlink>
    </w:p>
    <w:p w14:paraId="4AC608A3" w14:textId="624108EC"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02"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34</w:t>
        </w:r>
        <w:r w:rsidRPr="00F56D7E">
          <w:rPr>
            <w:rStyle w:val="Hyperlink"/>
            <w:rFonts w:ascii="Times New Roman" w:hAnsi="Times New Roman" w:cs="Times New Roman"/>
            <w:noProof/>
            <w:sz w:val="26"/>
            <w:szCs w:val="26"/>
            <w:lang w:val="vi-VN"/>
          </w:rPr>
          <w:t xml:space="preserve"> Trang tạo hồ sơ bệnh 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_Toc180713902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74</w:t>
        </w:r>
        <w:r w:rsidRPr="00F56D7E">
          <w:rPr>
            <w:rFonts w:ascii="Times New Roman" w:hAnsi="Times New Roman" w:cs="Times New Roman"/>
            <w:noProof/>
            <w:webHidden/>
            <w:sz w:val="26"/>
            <w:szCs w:val="26"/>
          </w:rPr>
          <w:fldChar w:fldCharType="end"/>
        </w:r>
      </w:hyperlink>
    </w:p>
    <w:p w14:paraId="2A462085" w14:textId="0C6A2442"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03"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35</w:t>
        </w:r>
        <w:r w:rsidRPr="00F56D7E">
          <w:rPr>
            <w:rStyle w:val="Hyperlink"/>
            <w:rFonts w:ascii="Times New Roman" w:hAnsi="Times New Roman" w:cs="Times New Roman"/>
            <w:noProof/>
            <w:sz w:val="26"/>
            <w:szCs w:val="26"/>
            <w:lang w:val="vi-VN"/>
          </w:rPr>
          <w:t xml:space="preserve"> Trang xem hồ sơ bệnh 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_Toc180713903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75</w:t>
        </w:r>
        <w:r w:rsidRPr="00F56D7E">
          <w:rPr>
            <w:rFonts w:ascii="Times New Roman" w:hAnsi="Times New Roman" w:cs="Times New Roman"/>
            <w:noProof/>
            <w:webHidden/>
            <w:sz w:val="26"/>
            <w:szCs w:val="26"/>
          </w:rPr>
          <w:fldChar w:fldCharType="end"/>
        </w:r>
      </w:hyperlink>
    </w:p>
    <w:p w14:paraId="5F5A56D8" w14:textId="5028FEA1"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04"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36</w:t>
        </w:r>
        <w:r w:rsidRPr="00F56D7E">
          <w:rPr>
            <w:rStyle w:val="Hyperlink"/>
            <w:rFonts w:ascii="Times New Roman" w:hAnsi="Times New Roman" w:cs="Times New Roman"/>
            <w:noProof/>
            <w:sz w:val="26"/>
            <w:szCs w:val="26"/>
            <w:lang w:val="vi-VN"/>
          </w:rPr>
          <w:t xml:space="preserve"> Trang lịch khám của tôi</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_Toc180713904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76</w:t>
        </w:r>
        <w:r w:rsidRPr="00F56D7E">
          <w:rPr>
            <w:rFonts w:ascii="Times New Roman" w:hAnsi="Times New Roman" w:cs="Times New Roman"/>
            <w:noProof/>
            <w:webHidden/>
            <w:sz w:val="26"/>
            <w:szCs w:val="26"/>
          </w:rPr>
          <w:fldChar w:fldCharType="end"/>
        </w:r>
      </w:hyperlink>
    </w:p>
    <w:p w14:paraId="27C29614" w14:textId="21491C24"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05"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37</w:t>
        </w:r>
        <w:r w:rsidRPr="00F56D7E">
          <w:rPr>
            <w:rStyle w:val="Hyperlink"/>
            <w:rFonts w:ascii="Times New Roman" w:hAnsi="Times New Roman" w:cs="Times New Roman"/>
            <w:noProof/>
            <w:sz w:val="26"/>
            <w:szCs w:val="26"/>
            <w:lang w:val="vi-VN"/>
          </w:rPr>
          <w:t xml:space="preserve"> Trang thông báo</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_Toc180713905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77</w:t>
        </w:r>
        <w:r w:rsidRPr="00F56D7E">
          <w:rPr>
            <w:rFonts w:ascii="Times New Roman" w:hAnsi="Times New Roman" w:cs="Times New Roman"/>
            <w:noProof/>
            <w:webHidden/>
            <w:sz w:val="26"/>
            <w:szCs w:val="26"/>
          </w:rPr>
          <w:fldChar w:fldCharType="end"/>
        </w:r>
      </w:hyperlink>
    </w:p>
    <w:p w14:paraId="6F044F89" w14:textId="531B0FE4"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06"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38</w:t>
        </w:r>
        <w:r w:rsidRPr="00F56D7E">
          <w:rPr>
            <w:rStyle w:val="Hyperlink"/>
            <w:rFonts w:ascii="Times New Roman" w:hAnsi="Times New Roman" w:cs="Times New Roman"/>
            <w:noProof/>
            <w:sz w:val="26"/>
            <w:szCs w:val="26"/>
            <w:lang w:val="vi-VN"/>
          </w:rPr>
          <w:t xml:space="preserve"> Trang danh sách bệnh 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_Toc180713906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78</w:t>
        </w:r>
        <w:r w:rsidRPr="00F56D7E">
          <w:rPr>
            <w:rFonts w:ascii="Times New Roman" w:hAnsi="Times New Roman" w:cs="Times New Roman"/>
            <w:noProof/>
            <w:webHidden/>
            <w:sz w:val="26"/>
            <w:szCs w:val="26"/>
          </w:rPr>
          <w:fldChar w:fldCharType="end"/>
        </w:r>
      </w:hyperlink>
    </w:p>
    <w:p w14:paraId="136C258C" w14:textId="273053AE"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07"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39</w:t>
        </w:r>
        <w:r w:rsidRPr="00F56D7E">
          <w:rPr>
            <w:rStyle w:val="Hyperlink"/>
            <w:rFonts w:ascii="Times New Roman" w:hAnsi="Times New Roman" w:cs="Times New Roman"/>
            <w:noProof/>
            <w:sz w:val="26"/>
            <w:szCs w:val="26"/>
            <w:lang w:val="vi-VN"/>
          </w:rPr>
          <w:t xml:space="preserve"> Trang chi tiết bệnh 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_Toc180713907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79</w:t>
        </w:r>
        <w:r w:rsidRPr="00F56D7E">
          <w:rPr>
            <w:rFonts w:ascii="Times New Roman" w:hAnsi="Times New Roman" w:cs="Times New Roman"/>
            <w:noProof/>
            <w:webHidden/>
            <w:sz w:val="26"/>
            <w:szCs w:val="26"/>
          </w:rPr>
          <w:fldChar w:fldCharType="end"/>
        </w:r>
      </w:hyperlink>
    </w:p>
    <w:p w14:paraId="36E91931" w14:textId="159B4BB0"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08"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40</w:t>
        </w:r>
        <w:r w:rsidRPr="00F56D7E">
          <w:rPr>
            <w:rStyle w:val="Hyperlink"/>
            <w:rFonts w:ascii="Times New Roman" w:hAnsi="Times New Roman" w:cs="Times New Roman"/>
            <w:noProof/>
            <w:sz w:val="26"/>
            <w:szCs w:val="26"/>
            <w:lang w:val="vi-VN"/>
          </w:rPr>
          <w:t xml:space="preserve"> Trang nhận yêu cầu xét nghiệm</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_Toc180713908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80</w:t>
        </w:r>
        <w:r w:rsidRPr="00F56D7E">
          <w:rPr>
            <w:rFonts w:ascii="Times New Roman" w:hAnsi="Times New Roman" w:cs="Times New Roman"/>
            <w:noProof/>
            <w:webHidden/>
            <w:sz w:val="26"/>
            <w:szCs w:val="26"/>
          </w:rPr>
          <w:fldChar w:fldCharType="end"/>
        </w:r>
      </w:hyperlink>
    </w:p>
    <w:p w14:paraId="27784285" w14:textId="3028FD1B"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09" w:history="1">
        <w:r w:rsidRPr="00F56D7E">
          <w:rPr>
            <w:rStyle w:val="Hyperlink"/>
            <w:rFonts w:ascii="Times New Roman" w:hAnsi="Times New Roman" w:cs="Times New Roman"/>
            <w:noProof/>
            <w:sz w:val="26"/>
            <w:szCs w:val="26"/>
          </w:rPr>
          <w:t>Hình 4</w:t>
        </w:r>
        <w:r w:rsidRPr="00F56D7E">
          <w:rPr>
            <w:rStyle w:val="Hyperlink"/>
            <w:rFonts w:ascii="Times New Roman" w:hAnsi="Times New Roman" w:cs="Times New Roman"/>
            <w:noProof/>
            <w:sz w:val="26"/>
            <w:szCs w:val="26"/>
          </w:rPr>
          <w:noBreakHyphen/>
          <w:t>41</w:t>
        </w:r>
        <w:r w:rsidRPr="00F56D7E">
          <w:rPr>
            <w:rStyle w:val="Hyperlink"/>
            <w:rFonts w:ascii="Times New Roman" w:hAnsi="Times New Roman" w:cs="Times New Roman"/>
            <w:noProof/>
            <w:sz w:val="26"/>
            <w:szCs w:val="26"/>
            <w:lang w:val="vi-VN"/>
          </w:rPr>
          <w:t xml:space="preserve"> Trang kết quả xét nghiệm</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_Toc180713909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81</w:t>
        </w:r>
        <w:r w:rsidRPr="00F56D7E">
          <w:rPr>
            <w:rFonts w:ascii="Times New Roman" w:hAnsi="Times New Roman" w:cs="Times New Roman"/>
            <w:noProof/>
            <w:webHidden/>
            <w:sz w:val="26"/>
            <w:szCs w:val="26"/>
          </w:rPr>
          <w:fldChar w:fldCharType="end"/>
        </w:r>
      </w:hyperlink>
    </w:p>
    <w:p w14:paraId="4B9CBA5D" w14:textId="66F2CF95"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10"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1</w:t>
        </w:r>
        <w:r w:rsidRPr="00F56D7E">
          <w:rPr>
            <w:rStyle w:val="Hyperlink"/>
            <w:rFonts w:ascii="Times New Roman" w:hAnsi="Times New Roman" w:cs="Times New Roman"/>
            <w:noProof/>
            <w:sz w:val="26"/>
            <w:szCs w:val="26"/>
            <w:lang w:val="vi-VN"/>
          </w:rPr>
          <w:t xml:space="preserve"> Giao diện thực tế trang đăng nhập</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_Toc180713910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82</w:t>
        </w:r>
        <w:r w:rsidRPr="00F56D7E">
          <w:rPr>
            <w:rFonts w:ascii="Times New Roman" w:hAnsi="Times New Roman" w:cs="Times New Roman"/>
            <w:noProof/>
            <w:webHidden/>
            <w:sz w:val="26"/>
            <w:szCs w:val="26"/>
          </w:rPr>
          <w:fldChar w:fldCharType="end"/>
        </w:r>
      </w:hyperlink>
    </w:p>
    <w:p w14:paraId="56A657A7" w14:textId="3410B86E"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11"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2</w:t>
        </w:r>
        <w:r w:rsidRPr="00F56D7E">
          <w:rPr>
            <w:rStyle w:val="Hyperlink"/>
            <w:rFonts w:ascii="Times New Roman" w:hAnsi="Times New Roman" w:cs="Times New Roman"/>
            <w:noProof/>
            <w:sz w:val="26"/>
            <w:szCs w:val="26"/>
            <w:lang w:val="vi-VN"/>
          </w:rPr>
          <w:t xml:space="preserve"> Giao diện thực tế trang quản lý tài khoản nhân viên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_Toc180713911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82</w:t>
        </w:r>
        <w:r w:rsidRPr="00F56D7E">
          <w:rPr>
            <w:rFonts w:ascii="Times New Roman" w:hAnsi="Times New Roman" w:cs="Times New Roman"/>
            <w:noProof/>
            <w:webHidden/>
            <w:sz w:val="26"/>
            <w:szCs w:val="26"/>
          </w:rPr>
          <w:fldChar w:fldCharType="end"/>
        </w:r>
      </w:hyperlink>
    </w:p>
    <w:p w14:paraId="467D81A7" w14:textId="50DCE2E9"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12"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3</w:t>
        </w:r>
        <w:r w:rsidRPr="00F56D7E">
          <w:rPr>
            <w:rStyle w:val="Hyperlink"/>
            <w:rFonts w:ascii="Times New Roman" w:hAnsi="Times New Roman" w:cs="Times New Roman"/>
            <w:noProof/>
            <w:sz w:val="26"/>
            <w:szCs w:val="26"/>
            <w:lang w:val="vi-VN"/>
          </w:rPr>
          <w:t xml:space="preserve"> Giao diện thực tế trang quản lý tài khoản bệnh nhân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_Toc180713912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83</w:t>
        </w:r>
        <w:r w:rsidRPr="00F56D7E">
          <w:rPr>
            <w:rFonts w:ascii="Times New Roman" w:hAnsi="Times New Roman" w:cs="Times New Roman"/>
            <w:noProof/>
            <w:webHidden/>
            <w:sz w:val="26"/>
            <w:szCs w:val="26"/>
          </w:rPr>
          <w:fldChar w:fldCharType="end"/>
        </w:r>
      </w:hyperlink>
    </w:p>
    <w:p w14:paraId="57E3B14B" w14:textId="1EB137ED"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13"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4</w:t>
        </w:r>
        <w:r w:rsidRPr="00F56D7E">
          <w:rPr>
            <w:rStyle w:val="Hyperlink"/>
            <w:rFonts w:ascii="Times New Roman" w:hAnsi="Times New Roman" w:cs="Times New Roman"/>
            <w:noProof/>
            <w:sz w:val="26"/>
            <w:szCs w:val="26"/>
            <w:lang w:val="vi-VN"/>
          </w:rPr>
          <w:t xml:space="preserve"> Giao diện thực tế trang chủ</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_Toc180713913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83</w:t>
        </w:r>
        <w:r w:rsidRPr="00F56D7E">
          <w:rPr>
            <w:rFonts w:ascii="Times New Roman" w:hAnsi="Times New Roman" w:cs="Times New Roman"/>
            <w:noProof/>
            <w:webHidden/>
            <w:sz w:val="26"/>
            <w:szCs w:val="26"/>
          </w:rPr>
          <w:fldChar w:fldCharType="end"/>
        </w:r>
      </w:hyperlink>
    </w:p>
    <w:p w14:paraId="55156AFA" w14:textId="6AB5DAB0"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14"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5</w:t>
        </w:r>
        <w:r w:rsidRPr="00F56D7E">
          <w:rPr>
            <w:rStyle w:val="Hyperlink"/>
            <w:rFonts w:ascii="Times New Roman" w:hAnsi="Times New Roman" w:cs="Times New Roman"/>
            <w:noProof/>
            <w:sz w:val="26"/>
            <w:szCs w:val="26"/>
            <w:lang w:val="vi-VN"/>
          </w:rPr>
          <w:t xml:space="preserve"> Giao diện thực tế quản lý đặt khám</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_Toc180713914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84</w:t>
        </w:r>
        <w:r w:rsidRPr="00F56D7E">
          <w:rPr>
            <w:rFonts w:ascii="Times New Roman" w:hAnsi="Times New Roman" w:cs="Times New Roman"/>
            <w:noProof/>
            <w:webHidden/>
            <w:sz w:val="26"/>
            <w:szCs w:val="26"/>
          </w:rPr>
          <w:fldChar w:fldCharType="end"/>
        </w:r>
      </w:hyperlink>
    </w:p>
    <w:p w14:paraId="31B5E5C4" w14:textId="3B98890B"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15"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6</w:t>
        </w:r>
        <w:r w:rsidRPr="00F56D7E">
          <w:rPr>
            <w:rStyle w:val="Hyperlink"/>
            <w:rFonts w:ascii="Times New Roman" w:hAnsi="Times New Roman" w:cs="Times New Roman"/>
            <w:noProof/>
            <w:sz w:val="26"/>
            <w:szCs w:val="26"/>
            <w:lang w:val="vi-VN"/>
          </w:rPr>
          <w:t xml:space="preserve"> Giao diện thực tế lập phiếu khám bệnh</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_Toc180713915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84</w:t>
        </w:r>
        <w:r w:rsidRPr="00F56D7E">
          <w:rPr>
            <w:rFonts w:ascii="Times New Roman" w:hAnsi="Times New Roman" w:cs="Times New Roman"/>
            <w:noProof/>
            <w:webHidden/>
            <w:sz w:val="26"/>
            <w:szCs w:val="26"/>
          </w:rPr>
          <w:fldChar w:fldCharType="end"/>
        </w:r>
      </w:hyperlink>
    </w:p>
    <w:p w14:paraId="2A3C6E17" w14:textId="12EA5F9A"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16"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7</w:t>
        </w:r>
        <w:r w:rsidRPr="00F56D7E">
          <w:rPr>
            <w:rStyle w:val="Hyperlink"/>
            <w:rFonts w:ascii="Times New Roman" w:hAnsi="Times New Roman" w:cs="Times New Roman"/>
            <w:noProof/>
            <w:sz w:val="26"/>
            <w:szCs w:val="26"/>
            <w:lang w:val="vi-VN"/>
          </w:rPr>
          <w:t xml:space="preserve"> Giao diện thực tế  danh sách bệnh nhân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_Toc180713916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85</w:t>
        </w:r>
        <w:r w:rsidRPr="00F56D7E">
          <w:rPr>
            <w:rFonts w:ascii="Times New Roman" w:hAnsi="Times New Roman" w:cs="Times New Roman"/>
            <w:noProof/>
            <w:webHidden/>
            <w:sz w:val="26"/>
            <w:szCs w:val="26"/>
          </w:rPr>
          <w:fldChar w:fldCharType="end"/>
        </w:r>
      </w:hyperlink>
    </w:p>
    <w:p w14:paraId="6B5832AF" w14:textId="48344B70"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17"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8</w:t>
        </w:r>
        <w:r w:rsidRPr="00F56D7E">
          <w:rPr>
            <w:rStyle w:val="Hyperlink"/>
            <w:rFonts w:ascii="Times New Roman" w:hAnsi="Times New Roman" w:cs="Times New Roman"/>
            <w:noProof/>
            <w:sz w:val="26"/>
            <w:szCs w:val="26"/>
            <w:lang w:val="vi-VN"/>
          </w:rPr>
          <w:t xml:space="preserve"> Giao diện thực tế  danh sách hóa đơn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_Toc180713917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85</w:t>
        </w:r>
        <w:r w:rsidRPr="00F56D7E">
          <w:rPr>
            <w:rFonts w:ascii="Times New Roman" w:hAnsi="Times New Roman" w:cs="Times New Roman"/>
            <w:noProof/>
            <w:webHidden/>
            <w:sz w:val="26"/>
            <w:szCs w:val="26"/>
          </w:rPr>
          <w:fldChar w:fldCharType="end"/>
        </w:r>
      </w:hyperlink>
    </w:p>
    <w:p w14:paraId="319D449C" w14:textId="7B2F10A7"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18"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9</w:t>
        </w:r>
        <w:r w:rsidRPr="00F56D7E">
          <w:rPr>
            <w:rStyle w:val="Hyperlink"/>
            <w:rFonts w:ascii="Times New Roman" w:hAnsi="Times New Roman" w:cs="Times New Roman"/>
            <w:noProof/>
            <w:sz w:val="26"/>
            <w:szCs w:val="26"/>
            <w:lang w:val="vi-VN"/>
          </w:rPr>
          <w:t xml:space="preserve"> Giao diện thực tế  trang thông tin tài khoản cá nhân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_Toc180713918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86</w:t>
        </w:r>
        <w:r w:rsidRPr="00F56D7E">
          <w:rPr>
            <w:rFonts w:ascii="Times New Roman" w:hAnsi="Times New Roman" w:cs="Times New Roman"/>
            <w:noProof/>
            <w:webHidden/>
            <w:sz w:val="26"/>
            <w:szCs w:val="26"/>
          </w:rPr>
          <w:fldChar w:fldCharType="end"/>
        </w:r>
      </w:hyperlink>
    </w:p>
    <w:p w14:paraId="795DD0D6" w14:textId="3EE79C90"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19"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10</w:t>
        </w:r>
        <w:r w:rsidRPr="00F56D7E">
          <w:rPr>
            <w:rStyle w:val="Hyperlink"/>
            <w:rFonts w:ascii="Times New Roman" w:hAnsi="Times New Roman" w:cs="Times New Roman"/>
            <w:noProof/>
            <w:sz w:val="26"/>
            <w:szCs w:val="26"/>
            <w:lang w:val="vi-VN"/>
          </w:rPr>
          <w:t xml:space="preserve"> Giao diện thực tế  trang kết quả khám bệnh</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_Toc180713919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86</w:t>
        </w:r>
        <w:r w:rsidRPr="00F56D7E">
          <w:rPr>
            <w:rFonts w:ascii="Times New Roman" w:hAnsi="Times New Roman" w:cs="Times New Roman"/>
            <w:noProof/>
            <w:webHidden/>
            <w:sz w:val="26"/>
            <w:szCs w:val="26"/>
          </w:rPr>
          <w:fldChar w:fldCharType="end"/>
        </w:r>
      </w:hyperlink>
    </w:p>
    <w:p w14:paraId="1F219C7A" w14:textId="0A3DE2C9"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20"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11</w:t>
        </w:r>
        <w:r w:rsidRPr="00F56D7E">
          <w:rPr>
            <w:rStyle w:val="Hyperlink"/>
            <w:rFonts w:ascii="Times New Roman" w:hAnsi="Times New Roman" w:cs="Times New Roman"/>
            <w:noProof/>
            <w:sz w:val="26"/>
            <w:szCs w:val="26"/>
            <w:lang w:val="vi-VN"/>
          </w:rPr>
          <w:t xml:space="preserve"> Giao diện thực tế  trang lịch khám của tôi</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_Toc180713920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87</w:t>
        </w:r>
        <w:r w:rsidRPr="00F56D7E">
          <w:rPr>
            <w:rFonts w:ascii="Times New Roman" w:hAnsi="Times New Roman" w:cs="Times New Roman"/>
            <w:noProof/>
            <w:webHidden/>
            <w:sz w:val="26"/>
            <w:szCs w:val="26"/>
          </w:rPr>
          <w:fldChar w:fldCharType="end"/>
        </w:r>
      </w:hyperlink>
    </w:p>
    <w:p w14:paraId="677CBC2D" w14:textId="3AB725F5"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21"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12</w:t>
        </w:r>
        <w:r w:rsidRPr="00F56D7E">
          <w:rPr>
            <w:rStyle w:val="Hyperlink"/>
            <w:rFonts w:ascii="Times New Roman" w:hAnsi="Times New Roman" w:cs="Times New Roman"/>
            <w:noProof/>
            <w:sz w:val="26"/>
            <w:szCs w:val="26"/>
            <w:lang w:val="vi-VN"/>
          </w:rPr>
          <w:t xml:space="preserve"> Giao diện thực tế  trang hồ sơ bệnh án</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_Toc180713921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87</w:t>
        </w:r>
        <w:r w:rsidRPr="00F56D7E">
          <w:rPr>
            <w:rFonts w:ascii="Times New Roman" w:hAnsi="Times New Roman" w:cs="Times New Roman"/>
            <w:noProof/>
            <w:webHidden/>
            <w:sz w:val="26"/>
            <w:szCs w:val="26"/>
          </w:rPr>
          <w:fldChar w:fldCharType="end"/>
        </w:r>
      </w:hyperlink>
    </w:p>
    <w:p w14:paraId="374BEB9B" w14:textId="292386A3"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22"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13</w:t>
        </w:r>
        <w:r w:rsidRPr="00F56D7E">
          <w:rPr>
            <w:rStyle w:val="Hyperlink"/>
            <w:rFonts w:ascii="Times New Roman" w:hAnsi="Times New Roman" w:cs="Times New Roman"/>
            <w:noProof/>
            <w:sz w:val="26"/>
            <w:szCs w:val="26"/>
            <w:lang w:val="vi-VN"/>
          </w:rPr>
          <w:t xml:space="preserve"> Giao diện thực tế trang chủ [user]</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_Toc180713922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88</w:t>
        </w:r>
        <w:r w:rsidRPr="00F56D7E">
          <w:rPr>
            <w:rFonts w:ascii="Times New Roman" w:hAnsi="Times New Roman" w:cs="Times New Roman"/>
            <w:noProof/>
            <w:webHidden/>
            <w:sz w:val="26"/>
            <w:szCs w:val="26"/>
          </w:rPr>
          <w:fldChar w:fldCharType="end"/>
        </w:r>
      </w:hyperlink>
    </w:p>
    <w:p w14:paraId="769A6A4E" w14:textId="17A941AA"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23"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14</w:t>
        </w:r>
        <w:r w:rsidRPr="00F56D7E">
          <w:rPr>
            <w:rStyle w:val="Hyperlink"/>
            <w:rFonts w:ascii="Times New Roman" w:hAnsi="Times New Roman" w:cs="Times New Roman"/>
            <w:noProof/>
            <w:sz w:val="26"/>
            <w:szCs w:val="26"/>
            <w:lang w:val="vi-VN"/>
          </w:rPr>
          <w:t xml:space="preserve"> Giao diện thực tế trang đội ngũ y - bác sĩ</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_Toc180713923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88</w:t>
        </w:r>
        <w:r w:rsidRPr="00F56D7E">
          <w:rPr>
            <w:rFonts w:ascii="Times New Roman" w:hAnsi="Times New Roman" w:cs="Times New Roman"/>
            <w:noProof/>
            <w:webHidden/>
            <w:sz w:val="26"/>
            <w:szCs w:val="26"/>
          </w:rPr>
          <w:fldChar w:fldCharType="end"/>
        </w:r>
      </w:hyperlink>
    </w:p>
    <w:p w14:paraId="1CED19BD" w14:textId="1B37A8E7"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24"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15</w:t>
        </w:r>
        <w:r w:rsidRPr="00F56D7E">
          <w:rPr>
            <w:rStyle w:val="Hyperlink"/>
            <w:rFonts w:ascii="Times New Roman" w:hAnsi="Times New Roman" w:cs="Times New Roman"/>
            <w:noProof/>
            <w:sz w:val="26"/>
            <w:szCs w:val="26"/>
            <w:lang w:val="vi-VN"/>
          </w:rPr>
          <w:t xml:space="preserve"> Giao diện thực tế  trang đăng ký khám bệnh</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_Toc180713924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89</w:t>
        </w:r>
        <w:r w:rsidRPr="00F56D7E">
          <w:rPr>
            <w:rFonts w:ascii="Times New Roman" w:hAnsi="Times New Roman" w:cs="Times New Roman"/>
            <w:noProof/>
            <w:webHidden/>
            <w:sz w:val="26"/>
            <w:szCs w:val="26"/>
          </w:rPr>
          <w:fldChar w:fldCharType="end"/>
        </w:r>
      </w:hyperlink>
    </w:p>
    <w:p w14:paraId="4F01349C" w14:textId="574CC3AA"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25"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16</w:t>
        </w:r>
        <w:r w:rsidRPr="00F56D7E">
          <w:rPr>
            <w:rStyle w:val="Hyperlink"/>
            <w:rFonts w:ascii="Times New Roman" w:hAnsi="Times New Roman" w:cs="Times New Roman"/>
            <w:noProof/>
            <w:sz w:val="26"/>
            <w:szCs w:val="26"/>
            <w:lang w:val="vi-VN"/>
          </w:rPr>
          <w:t xml:space="preserve"> Giao diện thực tế  trang liên hệ</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_Toc180713925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89</w:t>
        </w:r>
        <w:r w:rsidRPr="00F56D7E">
          <w:rPr>
            <w:rFonts w:ascii="Times New Roman" w:hAnsi="Times New Roman" w:cs="Times New Roman"/>
            <w:noProof/>
            <w:webHidden/>
            <w:sz w:val="26"/>
            <w:szCs w:val="26"/>
          </w:rPr>
          <w:fldChar w:fldCharType="end"/>
        </w:r>
      </w:hyperlink>
    </w:p>
    <w:p w14:paraId="7C4C336A" w14:textId="1CD75A62" w:rsidR="00F56D7E" w:rsidRPr="00F56D7E" w:rsidRDefault="00F56D7E">
      <w:pPr>
        <w:pStyle w:val="TableofFigures"/>
        <w:tabs>
          <w:tab w:val="right" w:leader="dot" w:pos="9350"/>
        </w:tabs>
        <w:rPr>
          <w:rFonts w:ascii="Times New Roman" w:eastAsiaTheme="minorEastAsia" w:hAnsi="Times New Roman" w:cs="Times New Roman"/>
          <w:noProof/>
          <w:sz w:val="26"/>
          <w:szCs w:val="26"/>
        </w:rPr>
      </w:pPr>
      <w:hyperlink w:anchor="_Toc180713926" w:history="1">
        <w:r w:rsidRPr="00F56D7E">
          <w:rPr>
            <w:rStyle w:val="Hyperlink"/>
            <w:rFonts w:ascii="Times New Roman" w:hAnsi="Times New Roman" w:cs="Times New Roman"/>
            <w:noProof/>
            <w:sz w:val="26"/>
            <w:szCs w:val="26"/>
          </w:rPr>
          <w:t>Hình 5</w:t>
        </w:r>
        <w:r w:rsidRPr="00F56D7E">
          <w:rPr>
            <w:rStyle w:val="Hyperlink"/>
            <w:rFonts w:ascii="Times New Roman" w:hAnsi="Times New Roman" w:cs="Times New Roman"/>
            <w:noProof/>
            <w:sz w:val="26"/>
            <w:szCs w:val="26"/>
          </w:rPr>
          <w:noBreakHyphen/>
          <w:t>17</w:t>
        </w:r>
        <w:r w:rsidRPr="00F56D7E">
          <w:rPr>
            <w:rStyle w:val="Hyperlink"/>
            <w:rFonts w:ascii="Times New Roman" w:hAnsi="Times New Roman" w:cs="Times New Roman"/>
            <w:noProof/>
            <w:sz w:val="26"/>
            <w:szCs w:val="26"/>
            <w:lang w:val="vi-VN"/>
          </w:rPr>
          <w:t xml:space="preserve"> Giao diện thực tế  trang tin tức</w:t>
        </w:r>
        <w:r w:rsidRPr="00F56D7E">
          <w:rPr>
            <w:rFonts w:ascii="Times New Roman" w:hAnsi="Times New Roman" w:cs="Times New Roman"/>
            <w:noProof/>
            <w:webHidden/>
            <w:sz w:val="26"/>
            <w:szCs w:val="26"/>
          </w:rPr>
          <w:tab/>
        </w:r>
        <w:r w:rsidRPr="00F56D7E">
          <w:rPr>
            <w:rFonts w:ascii="Times New Roman" w:hAnsi="Times New Roman" w:cs="Times New Roman"/>
            <w:noProof/>
            <w:webHidden/>
            <w:sz w:val="26"/>
            <w:szCs w:val="26"/>
          </w:rPr>
          <w:fldChar w:fldCharType="begin"/>
        </w:r>
        <w:r w:rsidRPr="00F56D7E">
          <w:rPr>
            <w:rFonts w:ascii="Times New Roman" w:hAnsi="Times New Roman" w:cs="Times New Roman"/>
            <w:noProof/>
            <w:webHidden/>
            <w:sz w:val="26"/>
            <w:szCs w:val="26"/>
          </w:rPr>
          <w:instrText xml:space="preserve"> PAGEREF _Toc180713926 \h </w:instrText>
        </w:r>
        <w:r w:rsidRPr="00F56D7E">
          <w:rPr>
            <w:rFonts w:ascii="Times New Roman" w:hAnsi="Times New Roman" w:cs="Times New Roman"/>
            <w:noProof/>
            <w:webHidden/>
            <w:sz w:val="26"/>
            <w:szCs w:val="26"/>
          </w:rPr>
        </w:r>
        <w:r w:rsidRPr="00F56D7E">
          <w:rPr>
            <w:rFonts w:ascii="Times New Roman" w:hAnsi="Times New Roman" w:cs="Times New Roman"/>
            <w:noProof/>
            <w:webHidden/>
            <w:sz w:val="26"/>
            <w:szCs w:val="26"/>
          </w:rPr>
          <w:fldChar w:fldCharType="separate"/>
        </w:r>
        <w:r w:rsidRPr="00F56D7E">
          <w:rPr>
            <w:rFonts w:ascii="Times New Roman" w:hAnsi="Times New Roman" w:cs="Times New Roman"/>
            <w:noProof/>
            <w:webHidden/>
            <w:sz w:val="26"/>
            <w:szCs w:val="26"/>
          </w:rPr>
          <w:t>90</w:t>
        </w:r>
        <w:r w:rsidRPr="00F56D7E">
          <w:rPr>
            <w:rFonts w:ascii="Times New Roman" w:hAnsi="Times New Roman" w:cs="Times New Roman"/>
            <w:noProof/>
            <w:webHidden/>
            <w:sz w:val="26"/>
            <w:szCs w:val="26"/>
          </w:rPr>
          <w:fldChar w:fldCharType="end"/>
        </w:r>
      </w:hyperlink>
    </w:p>
    <w:p w14:paraId="16122412" w14:textId="125D552F" w:rsidR="00B66E8B" w:rsidRPr="00F56D7E" w:rsidRDefault="00C42E36" w:rsidP="004529A8">
      <w:pPr>
        <w:spacing w:line="360" w:lineRule="auto"/>
        <w:rPr>
          <w:rFonts w:ascii="Times New Roman" w:hAnsi="Times New Roman" w:cs="Times New Roman"/>
          <w:b/>
          <w:bCs/>
          <w:sz w:val="26"/>
          <w:szCs w:val="26"/>
          <w:lang w:val="vi-VN"/>
        </w:rPr>
      </w:pPr>
      <w:r w:rsidRPr="00F56D7E">
        <w:rPr>
          <w:rFonts w:ascii="Times New Roman" w:hAnsi="Times New Roman" w:cs="Times New Roman"/>
          <w:b/>
          <w:bCs/>
          <w:sz w:val="26"/>
          <w:szCs w:val="26"/>
        </w:rPr>
        <w:fldChar w:fldCharType="end"/>
      </w:r>
      <w:r w:rsidR="00B66E8B" w:rsidRPr="00F56D7E">
        <w:rPr>
          <w:rFonts w:ascii="Times New Roman" w:hAnsi="Times New Roman" w:cs="Times New Roman"/>
          <w:b/>
          <w:bCs/>
          <w:sz w:val="26"/>
          <w:szCs w:val="26"/>
        </w:rPr>
        <w:br w:type="page"/>
      </w:r>
    </w:p>
    <w:p w14:paraId="28C1F90E" w14:textId="17F635BC" w:rsidR="006D051E" w:rsidRPr="001A416A" w:rsidRDefault="0099586A" w:rsidP="004529A8">
      <w:pPr>
        <w:pStyle w:val="Heading1"/>
        <w:spacing w:line="360" w:lineRule="auto"/>
        <w:jc w:val="center"/>
        <w:rPr>
          <w:rFonts w:ascii="Times New Roman" w:hAnsi="Times New Roman" w:cs="Times New Roman"/>
          <w:b/>
          <w:bCs/>
          <w:color w:val="auto"/>
          <w:sz w:val="32"/>
          <w:szCs w:val="32"/>
        </w:rPr>
      </w:pPr>
      <w:bookmarkStart w:id="0" w:name="_Toc180704297"/>
      <w:r w:rsidRPr="001A416A">
        <w:rPr>
          <w:rFonts w:ascii="Times New Roman" w:hAnsi="Times New Roman" w:cs="Times New Roman"/>
          <w:b/>
          <w:bCs/>
          <w:color w:val="auto"/>
          <w:sz w:val="32"/>
          <w:szCs w:val="32"/>
        </w:rPr>
        <w:lastRenderedPageBreak/>
        <w:t>GIỚI THIỆU</w:t>
      </w:r>
      <w:bookmarkEnd w:id="0"/>
    </w:p>
    <w:p w14:paraId="731AB307" w14:textId="1A885B6C" w:rsidR="0099586A" w:rsidRPr="00EE5B95" w:rsidRDefault="40B0661D" w:rsidP="004529A8">
      <w:pPr>
        <w:spacing w:before="240" w:after="240" w:line="360" w:lineRule="auto"/>
        <w:ind w:firstLine="720"/>
        <w:rPr>
          <w:rFonts w:ascii="Times New Roman" w:eastAsia="Times New Roman" w:hAnsi="Times New Roman" w:cs="Times New Roman"/>
          <w:color w:val="000000" w:themeColor="text1"/>
          <w:sz w:val="26"/>
          <w:szCs w:val="26"/>
        </w:rPr>
      </w:pPr>
      <w:r w:rsidRPr="00EE5B95">
        <w:rPr>
          <w:rFonts w:ascii="Times New Roman" w:eastAsia="Times New Roman" w:hAnsi="Times New Roman" w:cs="Times New Roman"/>
          <w:color w:val="000000" w:themeColor="text1"/>
          <w:sz w:val="26"/>
          <w:szCs w:val="26"/>
        </w:rPr>
        <w:t>Trong bối cảnh công nghệ phát triển mạnh mẽ, việc áp dụng công nghệ thông tin vào lĩnh vực y tế đã trở thành xu hướng tất yếu.</w:t>
      </w:r>
      <w:r w:rsidR="5D397410" w:rsidRPr="00EE5B95">
        <w:rPr>
          <w:rFonts w:ascii="Times New Roman" w:eastAsia="Times New Roman" w:hAnsi="Times New Roman" w:cs="Times New Roman"/>
          <w:color w:val="000000" w:themeColor="text1"/>
          <w:sz w:val="26"/>
          <w:szCs w:val="26"/>
        </w:rPr>
        <w:t xml:space="preserve"> Tuy vẫn còn một vài hạn chế nhưng hình thức khám bệnh trực tuyến thực sự đã mở ra cơ hội cho không ít đối tượng khó tiếp cận dịch vụ y tế. Ví dụ như người bệnh ở xa có sở y tế, người bệnh lớn tuổi, bệnh nhân khuyết tật.  </w:t>
      </w:r>
    </w:p>
    <w:p w14:paraId="08A32C22" w14:textId="5C3807DB" w:rsidR="0099586A" w:rsidRPr="00EE5B95" w:rsidRDefault="40B0661D" w:rsidP="004529A8">
      <w:pPr>
        <w:spacing w:before="240" w:after="240" w:line="360" w:lineRule="auto"/>
        <w:ind w:firstLine="720"/>
        <w:rPr>
          <w:rFonts w:ascii="Times New Roman" w:eastAsia="Times New Roman" w:hAnsi="Times New Roman" w:cs="Times New Roman"/>
          <w:color w:val="000000" w:themeColor="text1"/>
          <w:sz w:val="26"/>
          <w:szCs w:val="26"/>
        </w:rPr>
      </w:pPr>
      <w:r w:rsidRPr="00EE5B95">
        <w:rPr>
          <w:rFonts w:ascii="Times New Roman" w:eastAsia="Times New Roman" w:hAnsi="Times New Roman" w:cs="Times New Roman"/>
          <w:color w:val="000000" w:themeColor="text1"/>
          <w:sz w:val="26"/>
          <w:szCs w:val="26"/>
        </w:rPr>
        <w:t xml:space="preserve"> Các trang khám bệnh ra đời nhằm mục đích cung cấp một nền tảng trực tuyến tiện lợi, giúp người dùng dễ dàng tiếp cận dịch vụ y tế một cách nhanh chóng và hiệu quả. Nh</w:t>
      </w:r>
      <w:r w:rsidR="0955AEB8" w:rsidRPr="00EE5B95">
        <w:rPr>
          <w:rFonts w:ascii="Times New Roman" w:eastAsia="Times New Roman" w:hAnsi="Times New Roman" w:cs="Times New Roman"/>
          <w:color w:val="000000" w:themeColor="text1"/>
          <w:sz w:val="26"/>
          <w:szCs w:val="26"/>
        </w:rPr>
        <w:t xml:space="preserve">óm em quyết định chọn chủ đề </w:t>
      </w:r>
      <w:r w:rsidR="51526AD7" w:rsidRPr="00EE5B95">
        <w:rPr>
          <w:rFonts w:ascii="Times New Roman" w:eastAsia="Times New Roman" w:hAnsi="Times New Roman" w:cs="Times New Roman"/>
          <w:color w:val="000000" w:themeColor="text1"/>
          <w:sz w:val="26"/>
          <w:szCs w:val="26"/>
        </w:rPr>
        <w:t>về web khám bệnh vì đây là một đề tài khá thú vị và mới lạ. Web của nhóm chúng em sẽ cung c</w:t>
      </w:r>
      <w:r w:rsidR="3BEBC880" w:rsidRPr="00EE5B95">
        <w:rPr>
          <w:rFonts w:ascii="Times New Roman" w:eastAsia="Times New Roman" w:hAnsi="Times New Roman" w:cs="Times New Roman"/>
          <w:color w:val="000000" w:themeColor="text1"/>
          <w:sz w:val="26"/>
          <w:szCs w:val="26"/>
        </w:rPr>
        <w:t xml:space="preserve">ấp dịch vụ đăng ký khám bệnh trực tuyến cũng như sẽ hỗ trợ </w:t>
      </w:r>
      <w:r w:rsidR="3C690838" w:rsidRPr="00EE5B95">
        <w:rPr>
          <w:rFonts w:ascii="Times New Roman" w:eastAsia="Times New Roman" w:hAnsi="Times New Roman" w:cs="Times New Roman"/>
          <w:color w:val="000000" w:themeColor="text1"/>
          <w:sz w:val="26"/>
          <w:szCs w:val="26"/>
        </w:rPr>
        <w:t xml:space="preserve">bác sĩ trong quá trình điều trị cho bệnh nhân một cách tiện lợi và nhanh nhất. </w:t>
      </w:r>
      <w:r w:rsidR="349BB8FC" w:rsidRPr="00EE5B95">
        <w:rPr>
          <w:rFonts w:ascii="Times New Roman" w:eastAsia="Times New Roman" w:hAnsi="Times New Roman" w:cs="Times New Roman"/>
          <w:color w:val="000000" w:themeColor="text1"/>
          <w:sz w:val="26"/>
          <w:szCs w:val="26"/>
        </w:rPr>
        <w:t xml:space="preserve">Web sẽ hỗ trợ cho dù đang ở bất kỳ đâu nếu cần thăm khám người dùng cũng đều dễ dàng tiếp cận với dịch vụ cần thiết. Phía người bệnh vừa tiết kiệm thời gian lại vừa nhận được tư vấn nhiệt tình.  </w:t>
      </w:r>
    </w:p>
    <w:p w14:paraId="1D92A48E" w14:textId="4963429B" w:rsidR="0099586A" w:rsidRPr="00EE5B95" w:rsidRDefault="5368C0D5" w:rsidP="004529A8">
      <w:pPr>
        <w:spacing w:before="240" w:after="240" w:line="360" w:lineRule="auto"/>
        <w:rPr>
          <w:rFonts w:ascii="Times New Roman" w:hAnsi="Times New Roman" w:cs="Times New Roman"/>
          <w:sz w:val="26"/>
          <w:szCs w:val="26"/>
        </w:rPr>
      </w:pPr>
      <w:r w:rsidRPr="00EE5B95">
        <w:rPr>
          <w:rFonts w:ascii="Times New Roman" w:eastAsia="Times New Roman" w:hAnsi="Times New Roman" w:cs="Times New Roman"/>
          <w:sz w:val="26"/>
          <w:szCs w:val="26"/>
        </w:rPr>
        <w:t>Với những tiện ích này, trang web khám bệnh không chỉ góp phần nâng cao chất lượng dịch vụ y tế mà còn tạo điều kiện thuận lợi cho người dân trong việc chăm sóc sức khỏe của bản thân và gia đình.</w:t>
      </w:r>
    </w:p>
    <w:p w14:paraId="671540D9" w14:textId="192EEB2E" w:rsidR="0099586A" w:rsidRPr="00EE5B95" w:rsidRDefault="0099586A" w:rsidP="004529A8">
      <w:pPr>
        <w:spacing w:before="240" w:after="240" w:line="360" w:lineRule="auto"/>
        <w:ind w:firstLine="720"/>
        <w:rPr>
          <w:rFonts w:ascii="Times New Roman" w:eastAsia="Times New Roman" w:hAnsi="Times New Roman" w:cs="Times New Roman"/>
          <w:color w:val="000000" w:themeColor="text1"/>
          <w:sz w:val="26"/>
          <w:szCs w:val="26"/>
        </w:rPr>
      </w:pPr>
    </w:p>
    <w:p w14:paraId="694C4B68" w14:textId="1385D76A" w:rsidR="0099586A" w:rsidRPr="00EE5B95" w:rsidRDefault="15754903"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br/>
      </w:r>
      <w:r w:rsidRPr="00EE5B95">
        <w:rPr>
          <w:rFonts w:ascii="Times New Roman" w:hAnsi="Times New Roman" w:cs="Times New Roman"/>
          <w:sz w:val="26"/>
          <w:szCs w:val="26"/>
        </w:rPr>
        <w:br/>
      </w:r>
    </w:p>
    <w:p w14:paraId="14377DC9" w14:textId="53611ACF" w:rsidR="1A7E2ABD" w:rsidRPr="00EE5B95" w:rsidRDefault="1A7E2ABD"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br w:type="page"/>
      </w:r>
    </w:p>
    <w:p w14:paraId="6DEFE3B8" w14:textId="5B781981" w:rsidR="00DF1F80" w:rsidRPr="001A416A" w:rsidRDefault="00DF1F80" w:rsidP="004529A8">
      <w:pPr>
        <w:pStyle w:val="Heading1"/>
        <w:spacing w:line="360" w:lineRule="auto"/>
        <w:jc w:val="center"/>
        <w:rPr>
          <w:rFonts w:ascii="Times New Roman" w:hAnsi="Times New Roman" w:cs="Times New Roman"/>
          <w:b/>
          <w:color w:val="auto"/>
          <w:sz w:val="32"/>
          <w:szCs w:val="32"/>
          <w:lang w:val="vi-VN"/>
        </w:rPr>
      </w:pPr>
      <w:bookmarkStart w:id="1" w:name="_Toc180704298"/>
      <w:r w:rsidRPr="001A416A">
        <w:rPr>
          <w:rFonts w:ascii="Times New Roman" w:hAnsi="Times New Roman" w:cs="Times New Roman"/>
          <w:b/>
          <w:color w:val="auto"/>
          <w:sz w:val="32"/>
          <w:szCs w:val="32"/>
          <w:lang w:val="vi-VN"/>
        </w:rPr>
        <w:lastRenderedPageBreak/>
        <w:t>LỜI CẢM ƠN</w:t>
      </w:r>
      <w:bookmarkEnd w:id="1"/>
    </w:p>
    <w:p w14:paraId="2E54FB85" w14:textId="77777777" w:rsidR="002353FC" w:rsidRPr="00EE5B95" w:rsidRDefault="002353FC" w:rsidP="004529A8">
      <w:pPr>
        <w:spacing w:line="360" w:lineRule="auto"/>
        <w:rPr>
          <w:rFonts w:ascii="Times New Roman" w:hAnsi="Times New Roman" w:cs="Times New Roman"/>
          <w:sz w:val="26"/>
          <w:szCs w:val="26"/>
          <w:lang w:val="vi-VN"/>
        </w:rPr>
      </w:pPr>
    </w:p>
    <w:p w14:paraId="270001E1" w14:textId="7CE0507F" w:rsidR="00DF1F80" w:rsidRPr="00EE5B95" w:rsidRDefault="00DF1F80" w:rsidP="004529A8">
      <w:pPr>
        <w:pStyle w:val="NormalWeb"/>
        <w:spacing w:beforeAutospacing="0" w:afterAutospacing="0" w:line="360" w:lineRule="auto"/>
        <w:jc w:val="both"/>
        <w:rPr>
          <w:sz w:val="26"/>
          <w:szCs w:val="26"/>
          <w:lang w:val="vi-VN"/>
        </w:rPr>
      </w:pPr>
      <w:r w:rsidRPr="00EE5B95">
        <w:rPr>
          <w:sz w:val="26"/>
          <w:szCs w:val="26"/>
          <w:lang w:val="vi-VN"/>
        </w:rPr>
        <w:t>Đối với bất kì bất kì sinh viên nào thì đồ án kết thúc môn luôn là thành quả quan trọng của một học kì khổ luyện. Và để đồ án này được đạt kết quả tốt như hiện nay chúng em đã nhận được rất nhiều sự hỗ trợ, hướng dẫn vô cùng tận tâm và nhiệt huyết của</w:t>
      </w:r>
      <w:r w:rsidR="00013208" w:rsidRPr="00EE5B95">
        <w:rPr>
          <w:sz w:val="26"/>
          <w:szCs w:val="26"/>
          <w:lang w:val="vi-VN"/>
        </w:rPr>
        <w:t xml:space="preserve"> ThS. Đặng Thị Kim Giao</w:t>
      </w:r>
      <w:r w:rsidRPr="00EE5B95">
        <w:rPr>
          <w:sz w:val="26"/>
          <w:szCs w:val="26"/>
          <w:lang w:val="vi-VN"/>
        </w:rPr>
        <w:t>. Xuất phát từ sự chân thành, chúng em xin bày tỏ sự biết ơn sâu sắc nhất đến cô. </w:t>
      </w:r>
    </w:p>
    <w:p w14:paraId="4654EE47" w14:textId="77777777" w:rsidR="00DF1F80" w:rsidRPr="00EE5B95" w:rsidRDefault="00DF1F80" w:rsidP="004529A8">
      <w:pPr>
        <w:pStyle w:val="NormalWeb"/>
        <w:spacing w:beforeAutospacing="0" w:afterAutospacing="0" w:line="360" w:lineRule="auto"/>
        <w:jc w:val="both"/>
        <w:rPr>
          <w:sz w:val="26"/>
          <w:szCs w:val="26"/>
          <w:lang w:val="vi-VN"/>
        </w:rPr>
      </w:pPr>
      <w:r w:rsidRPr="00EE5B95">
        <w:rPr>
          <w:sz w:val="26"/>
          <w:szCs w:val="26"/>
          <w:lang w:val="vi-VN"/>
        </w:rPr>
        <w:t>Qua những bài giảng vô cùng thú vị ở lớp, những tiết học cuốn hút, cô đã không ngừng tạo những điều kiện tốt để chúng em có được môi trường học tập tốt và là người trang bị cho chúng em tất cả những kiến thức, kỹ năng cần có để chúng em có thể hoàn thành tốt đồ án này.</w:t>
      </w:r>
    </w:p>
    <w:p w14:paraId="4345F5F4" w14:textId="77777777" w:rsidR="00DF1F80" w:rsidRPr="00EE5B95" w:rsidRDefault="00DF1F80" w:rsidP="004529A8">
      <w:pPr>
        <w:pStyle w:val="NormalWeb"/>
        <w:spacing w:beforeAutospacing="0" w:afterAutospacing="0" w:line="360" w:lineRule="auto"/>
        <w:jc w:val="both"/>
        <w:rPr>
          <w:sz w:val="26"/>
          <w:szCs w:val="26"/>
          <w:lang w:val="vi-VN"/>
        </w:rPr>
      </w:pPr>
      <w:r w:rsidRPr="00EE5B95">
        <w:rPr>
          <w:sz w:val="26"/>
          <w:szCs w:val="26"/>
          <w:lang w:val="vi-VN"/>
        </w:rPr>
        <w:t>Trong quá trình học tập và nghiên cứu, do bản thân chúng em vẫn còn chưa vững kiến thức về chuyên ngành và kinh nghiệm thực tế nên có nhiều điều chúng em còn thiếu sót và cần học hỏi nhiều hơn nữa.</w:t>
      </w:r>
    </w:p>
    <w:p w14:paraId="6DF97B83" w14:textId="77777777" w:rsidR="00DF1F80" w:rsidRPr="00EE5B95" w:rsidRDefault="00DF1F80" w:rsidP="004529A8">
      <w:pPr>
        <w:pStyle w:val="NormalWeb"/>
        <w:spacing w:beforeAutospacing="0" w:afterAutospacing="0" w:line="360" w:lineRule="auto"/>
        <w:jc w:val="both"/>
        <w:rPr>
          <w:sz w:val="26"/>
          <w:szCs w:val="26"/>
          <w:lang w:val="vi-VN"/>
        </w:rPr>
      </w:pPr>
      <w:r w:rsidRPr="00EE5B95">
        <w:rPr>
          <w:sz w:val="26"/>
          <w:szCs w:val="26"/>
          <w:lang w:val="vi-VN"/>
        </w:rPr>
        <w:t>Chúng em rất cảm ơn cô vẫn luôn khoan dung và dành nhiều thời gian để hướng dẫn, chỉ bảo cho chúng em, giúp chúng em ngày một hoàn thiện bản thân mình hơn.</w:t>
      </w:r>
    </w:p>
    <w:p w14:paraId="170443AF" w14:textId="77777777" w:rsidR="00DF1F80" w:rsidRPr="00EE5B95" w:rsidRDefault="00DF1F80" w:rsidP="004529A8">
      <w:pPr>
        <w:pStyle w:val="NormalWeb"/>
        <w:spacing w:beforeAutospacing="0" w:afterAutospacing="0" w:line="360" w:lineRule="auto"/>
        <w:jc w:val="both"/>
        <w:rPr>
          <w:sz w:val="26"/>
          <w:szCs w:val="26"/>
          <w:lang w:val="vi-VN"/>
        </w:rPr>
      </w:pPr>
      <w:r w:rsidRPr="00EE5B95">
        <w:rPr>
          <w:sz w:val="26"/>
          <w:szCs w:val="26"/>
          <w:lang w:val="vi-VN"/>
        </w:rPr>
        <w:t>Chúng em kính chúc cô luôn luôn mạnh khỏe. Kính chúc cho chặng đường lái đò của cô được thuận buồm xuôi gió!</w:t>
      </w:r>
    </w:p>
    <w:p w14:paraId="19A5440D" w14:textId="77777777" w:rsidR="00DF1F80" w:rsidRPr="00EE5B95" w:rsidRDefault="00DF1F80" w:rsidP="004529A8">
      <w:pPr>
        <w:pStyle w:val="NormalWeb"/>
        <w:spacing w:beforeAutospacing="0" w:afterAutospacing="0" w:line="360" w:lineRule="auto"/>
        <w:jc w:val="both"/>
        <w:rPr>
          <w:sz w:val="26"/>
          <w:szCs w:val="26"/>
          <w:lang w:val="vi-VN"/>
        </w:rPr>
      </w:pPr>
      <w:r w:rsidRPr="00EE5B95">
        <w:rPr>
          <w:sz w:val="26"/>
          <w:szCs w:val="26"/>
          <w:lang w:val="vi-VN"/>
        </w:rPr>
        <w:t>Chúng em xin chân thành cảm ơn!</w:t>
      </w:r>
    </w:p>
    <w:p w14:paraId="74307864" w14:textId="77777777" w:rsidR="00DF1F80" w:rsidRPr="00EE5B95" w:rsidRDefault="00DF1F80" w:rsidP="004529A8">
      <w:pPr>
        <w:spacing w:line="360" w:lineRule="auto"/>
        <w:jc w:val="both"/>
        <w:rPr>
          <w:rFonts w:ascii="Times New Roman" w:eastAsia="SimSun" w:hAnsi="Times New Roman" w:cs="Times New Roman"/>
          <w:sz w:val="26"/>
          <w:szCs w:val="26"/>
          <w:lang w:val="vi-VN" w:eastAsia="zh-CN"/>
        </w:rPr>
      </w:pPr>
      <w:r w:rsidRPr="00EE5B95">
        <w:rPr>
          <w:rFonts w:ascii="Times New Roman" w:hAnsi="Times New Roman" w:cs="Times New Roman"/>
          <w:sz w:val="26"/>
          <w:szCs w:val="26"/>
          <w:lang w:val="vi-VN"/>
        </w:rPr>
        <w:br w:type="page"/>
      </w:r>
    </w:p>
    <w:p w14:paraId="02879416" w14:textId="1FF34DBF" w:rsidR="00DF1F80" w:rsidRPr="001A416A" w:rsidRDefault="00DF1F80" w:rsidP="004529A8">
      <w:pPr>
        <w:pStyle w:val="Heading1"/>
        <w:spacing w:line="360" w:lineRule="auto"/>
        <w:jc w:val="center"/>
        <w:rPr>
          <w:rFonts w:ascii="Times New Roman" w:hAnsi="Times New Roman" w:cs="Times New Roman"/>
          <w:b/>
          <w:color w:val="auto"/>
          <w:sz w:val="32"/>
          <w:szCs w:val="32"/>
          <w:lang w:val="vi-VN"/>
        </w:rPr>
      </w:pPr>
      <w:bookmarkStart w:id="2" w:name="_Toc180704299"/>
      <w:r w:rsidRPr="001A416A">
        <w:rPr>
          <w:rFonts w:ascii="Times New Roman" w:hAnsi="Times New Roman" w:cs="Times New Roman"/>
          <w:b/>
          <w:color w:val="auto"/>
          <w:sz w:val="32"/>
          <w:szCs w:val="32"/>
          <w:lang w:val="en-GB"/>
        </w:rPr>
        <w:lastRenderedPageBreak/>
        <w:t>BẢNG PHÂN CÔNG VÀ ĐÁNH GIÁ THÀNH VIÊN</w:t>
      </w:r>
      <w:bookmarkEnd w:id="2"/>
    </w:p>
    <w:p w14:paraId="2648B7EE" w14:textId="77777777" w:rsidR="00DF1F80" w:rsidRPr="00EE5B95" w:rsidRDefault="00DF1F80" w:rsidP="004529A8">
      <w:pPr>
        <w:spacing w:line="360" w:lineRule="auto"/>
        <w:jc w:val="both"/>
        <w:rPr>
          <w:rFonts w:ascii="Times New Roman" w:eastAsiaTheme="majorEastAsia" w:hAnsi="Times New Roman" w:cs="Times New Roman"/>
          <w:b/>
          <w:sz w:val="26"/>
          <w:szCs w:val="26"/>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1775"/>
        <w:gridCol w:w="2081"/>
        <w:gridCol w:w="1515"/>
        <w:gridCol w:w="1500"/>
        <w:gridCol w:w="1659"/>
      </w:tblGrid>
      <w:tr w:rsidR="0099586A" w:rsidRPr="00EE5B95" w14:paraId="55802A93" w14:textId="77777777" w:rsidTr="00CA005E">
        <w:tc>
          <w:tcPr>
            <w:tcW w:w="439" w:type="pct"/>
          </w:tcPr>
          <w:p w14:paraId="05A0FB61"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Story ID</w:t>
            </w:r>
          </w:p>
        </w:tc>
        <w:tc>
          <w:tcPr>
            <w:tcW w:w="949" w:type="pct"/>
          </w:tcPr>
          <w:p w14:paraId="0BD87575"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Story Name</w:t>
            </w:r>
          </w:p>
        </w:tc>
        <w:tc>
          <w:tcPr>
            <w:tcW w:w="1113" w:type="pct"/>
          </w:tcPr>
          <w:p w14:paraId="5A920058"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Name Of Dev</w:t>
            </w:r>
          </w:p>
        </w:tc>
        <w:tc>
          <w:tcPr>
            <w:tcW w:w="810" w:type="pct"/>
          </w:tcPr>
          <w:p w14:paraId="2E24088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Start Date</w:t>
            </w:r>
          </w:p>
        </w:tc>
        <w:tc>
          <w:tcPr>
            <w:tcW w:w="802" w:type="pct"/>
          </w:tcPr>
          <w:p w14:paraId="37683E12"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End Date</w:t>
            </w:r>
          </w:p>
        </w:tc>
        <w:tc>
          <w:tcPr>
            <w:tcW w:w="887" w:type="pct"/>
          </w:tcPr>
          <w:p w14:paraId="76D49C61"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Percent complete</w:t>
            </w:r>
          </w:p>
        </w:tc>
      </w:tr>
      <w:tr w:rsidR="0099586A" w:rsidRPr="00EE5B95" w14:paraId="00220508" w14:textId="77777777" w:rsidTr="00696600">
        <w:tc>
          <w:tcPr>
            <w:tcW w:w="5000" w:type="pct"/>
            <w:gridSpan w:val="6"/>
          </w:tcPr>
          <w:p w14:paraId="55D5A4D9" w14:textId="2D85AEDC"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Sprint 1</w:t>
            </w:r>
          </w:p>
        </w:tc>
      </w:tr>
      <w:tr w:rsidR="0099586A" w:rsidRPr="00EE5B95" w14:paraId="1E9B030D" w14:textId="77777777" w:rsidTr="00CA005E">
        <w:tc>
          <w:tcPr>
            <w:tcW w:w="439" w:type="pct"/>
          </w:tcPr>
          <w:p w14:paraId="3427C27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w:t>
            </w:r>
          </w:p>
        </w:tc>
        <w:tc>
          <w:tcPr>
            <w:tcW w:w="949" w:type="pct"/>
          </w:tcPr>
          <w:p w14:paraId="745C6922"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danh sách bệnh nhân</w:t>
            </w:r>
          </w:p>
        </w:tc>
        <w:tc>
          <w:tcPr>
            <w:tcW w:w="1113" w:type="pct"/>
          </w:tcPr>
          <w:p w14:paraId="253BE27D" w14:textId="77777777" w:rsidR="00D119E3" w:rsidRPr="00EE5B95" w:rsidRDefault="00D119E3" w:rsidP="004529A8">
            <w:pPr>
              <w:spacing w:line="360" w:lineRule="auto"/>
              <w:rPr>
                <w:sz w:val="26"/>
                <w:szCs w:val="26"/>
              </w:rPr>
            </w:pPr>
            <w:r w:rsidRPr="00EE5B95">
              <w:rPr>
                <w:sz w:val="26"/>
                <w:szCs w:val="26"/>
              </w:rPr>
              <w:t>BE: Duy - FE: Vinh</w:t>
            </w:r>
          </w:p>
          <w:p w14:paraId="0A44A5C6" w14:textId="01C21E70" w:rsidR="00696600" w:rsidRPr="00EE5B95" w:rsidRDefault="00696600" w:rsidP="004529A8">
            <w:pPr>
              <w:spacing w:line="360" w:lineRule="auto"/>
              <w:rPr>
                <w:rFonts w:ascii="Times New Roman" w:hAnsi="Times New Roman" w:cs="Times New Roman"/>
                <w:sz w:val="26"/>
                <w:szCs w:val="26"/>
              </w:rPr>
            </w:pPr>
          </w:p>
        </w:tc>
        <w:tc>
          <w:tcPr>
            <w:tcW w:w="810" w:type="pct"/>
          </w:tcPr>
          <w:p w14:paraId="06984133"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6/9/2024</w:t>
            </w:r>
          </w:p>
        </w:tc>
        <w:tc>
          <w:tcPr>
            <w:tcW w:w="802" w:type="pct"/>
          </w:tcPr>
          <w:p w14:paraId="1A09F1B5"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20/9/2024</w:t>
            </w:r>
          </w:p>
        </w:tc>
        <w:tc>
          <w:tcPr>
            <w:tcW w:w="887" w:type="pct"/>
          </w:tcPr>
          <w:p w14:paraId="7903B746"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7164F09D" w14:textId="77777777" w:rsidTr="00CA005E">
        <w:tc>
          <w:tcPr>
            <w:tcW w:w="439" w:type="pct"/>
          </w:tcPr>
          <w:p w14:paraId="3BD0BEB3"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w:t>
            </w:r>
          </w:p>
        </w:tc>
        <w:tc>
          <w:tcPr>
            <w:tcW w:w="949" w:type="pct"/>
          </w:tcPr>
          <w:p w14:paraId="52309C9D"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Tra cứu bệnh nhân [Lễ tân]</w:t>
            </w:r>
          </w:p>
        </w:tc>
        <w:tc>
          <w:tcPr>
            <w:tcW w:w="1113" w:type="pct"/>
          </w:tcPr>
          <w:p w14:paraId="6522C32E" w14:textId="77777777" w:rsidR="00D119E3" w:rsidRPr="00EE5B95" w:rsidRDefault="00D119E3" w:rsidP="004529A8">
            <w:pPr>
              <w:spacing w:line="360" w:lineRule="auto"/>
              <w:rPr>
                <w:sz w:val="26"/>
                <w:szCs w:val="26"/>
              </w:rPr>
            </w:pPr>
            <w:r w:rsidRPr="00EE5B95">
              <w:rPr>
                <w:sz w:val="26"/>
                <w:szCs w:val="26"/>
              </w:rPr>
              <w:t>BE: Duy - FE: Vinh</w:t>
            </w:r>
          </w:p>
          <w:p w14:paraId="2C1009A7" w14:textId="1E1B8867" w:rsidR="00696600" w:rsidRPr="00EE5B95" w:rsidRDefault="00696600" w:rsidP="004529A8">
            <w:pPr>
              <w:spacing w:line="360" w:lineRule="auto"/>
              <w:rPr>
                <w:rFonts w:ascii="Times New Roman" w:hAnsi="Times New Roman" w:cs="Times New Roman"/>
                <w:sz w:val="26"/>
                <w:szCs w:val="26"/>
              </w:rPr>
            </w:pPr>
          </w:p>
        </w:tc>
        <w:tc>
          <w:tcPr>
            <w:tcW w:w="810" w:type="pct"/>
          </w:tcPr>
          <w:p w14:paraId="7E4F1DB6"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6/9/2024</w:t>
            </w:r>
          </w:p>
        </w:tc>
        <w:tc>
          <w:tcPr>
            <w:tcW w:w="802" w:type="pct"/>
          </w:tcPr>
          <w:p w14:paraId="3C33CB5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20/9/2024</w:t>
            </w:r>
          </w:p>
        </w:tc>
        <w:tc>
          <w:tcPr>
            <w:tcW w:w="887" w:type="pct"/>
          </w:tcPr>
          <w:p w14:paraId="0996987F"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5E4F1E26" w14:textId="77777777" w:rsidTr="00CA005E">
        <w:tc>
          <w:tcPr>
            <w:tcW w:w="439" w:type="pct"/>
          </w:tcPr>
          <w:p w14:paraId="486FA4E1"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c>
          <w:tcPr>
            <w:tcW w:w="949" w:type="pct"/>
          </w:tcPr>
          <w:p w14:paraId="7E1530AA"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Tra cứu bệnh nhân [ Bác sĩ]</w:t>
            </w:r>
          </w:p>
        </w:tc>
        <w:tc>
          <w:tcPr>
            <w:tcW w:w="1113" w:type="pct"/>
          </w:tcPr>
          <w:p w14:paraId="15976A20" w14:textId="77777777" w:rsidR="00D119E3" w:rsidRPr="00EE5B95" w:rsidRDefault="00D119E3" w:rsidP="004529A8">
            <w:pPr>
              <w:spacing w:line="360" w:lineRule="auto"/>
              <w:rPr>
                <w:sz w:val="26"/>
                <w:szCs w:val="26"/>
              </w:rPr>
            </w:pPr>
            <w:r w:rsidRPr="00EE5B95">
              <w:rPr>
                <w:sz w:val="26"/>
                <w:szCs w:val="26"/>
              </w:rPr>
              <w:t>BE: Duy - FE: Phong</w:t>
            </w:r>
          </w:p>
          <w:p w14:paraId="1F4E8A0C" w14:textId="138450DD" w:rsidR="00696600" w:rsidRPr="00EE5B95" w:rsidRDefault="00696600" w:rsidP="004529A8">
            <w:pPr>
              <w:spacing w:line="360" w:lineRule="auto"/>
              <w:rPr>
                <w:rFonts w:ascii="Times New Roman" w:hAnsi="Times New Roman" w:cs="Times New Roman"/>
                <w:sz w:val="26"/>
                <w:szCs w:val="26"/>
              </w:rPr>
            </w:pPr>
          </w:p>
        </w:tc>
        <w:tc>
          <w:tcPr>
            <w:tcW w:w="810" w:type="pct"/>
          </w:tcPr>
          <w:p w14:paraId="2312B53E"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6/9/2024</w:t>
            </w:r>
          </w:p>
        </w:tc>
        <w:tc>
          <w:tcPr>
            <w:tcW w:w="802" w:type="pct"/>
          </w:tcPr>
          <w:p w14:paraId="1FBFDEEC"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20/9/2024</w:t>
            </w:r>
          </w:p>
        </w:tc>
        <w:tc>
          <w:tcPr>
            <w:tcW w:w="887" w:type="pct"/>
          </w:tcPr>
          <w:p w14:paraId="195EA0E5"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1FF2BE77" w14:textId="77777777" w:rsidTr="00CA005E">
        <w:tc>
          <w:tcPr>
            <w:tcW w:w="439" w:type="pct"/>
          </w:tcPr>
          <w:p w14:paraId="1C44710C"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4</w:t>
            </w:r>
          </w:p>
        </w:tc>
        <w:tc>
          <w:tcPr>
            <w:tcW w:w="949" w:type="pct"/>
          </w:tcPr>
          <w:p w14:paraId="08B199A7"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phiếu khám bệnh</w:t>
            </w:r>
          </w:p>
        </w:tc>
        <w:tc>
          <w:tcPr>
            <w:tcW w:w="1113" w:type="pct"/>
          </w:tcPr>
          <w:p w14:paraId="0CB61104" w14:textId="77777777" w:rsidR="00D119E3" w:rsidRPr="00EE5B95" w:rsidRDefault="00D119E3" w:rsidP="004529A8">
            <w:pPr>
              <w:spacing w:line="360" w:lineRule="auto"/>
              <w:rPr>
                <w:sz w:val="26"/>
                <w:szCs w:val="26"/>
              </w:rPr>
            </w:pPr>
            <w:r w:rsidRPr="00EE5B95">
              <w:rPr>
                <w:sz w:val="26"/>
                <w:szCs w:val="26"/>
              </w:rPr>
              <w:t>BE: Duy - FE: Phong</w:t>
            </w:r>
          </w:p>
          <w:p w14:paraId="28E8DA34" w14:textId="2509897F" w:rsidR="00696600" w:rsidRPr="00EE5B95" w:rsidRDefault="00696600" w:rsidP="004529A8">
            <w:pPr>
              <w:spacing w:line="360" w:lineRule="auto"/>
              <w:rPr>
                <w:rFonts w:ascii="Times New Roman" w:hAnsi="Times New Roman" w:cs="Times New Roman"/>
                <w:sz w:val="26"/>
                <w:szCs w:val="26"/>
              </w:rPr>
            </w:pPr>
          </w:p>
        </w:tc>
        <w:tc>
          <w:tcPr>
            <w:tcW w:w="810" w:type="pct"/>
          </w:tcPr>
          <w:p w14:paraId="0807BE75"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6/9/2024</w:t>
            </w:r>
          </w:p>
        </w:tc>
        <w:tc>
          <w:tcPr>
            <w:tcW w:w="802" w:type="pct"/>
          </w:tcPr>
          <w:p w14:paraId="2C223F82"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20/9/2024</w:t>
            </w:r>
          </w:p>
        </w:tc>
        <w:tc>
          <w:tcPr>
            <w:tcW w:w="887" w:type="pct"/>
          </w:tcPr>
          <w:p w14:paraId="5AFC6670"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767980F2" w14:textId="77777777" w:rsidTr="00CA005E">
        <w:tc>
          <w:tcPr>
            <w:tcW w:w="439" w:type="pct"/>
          </w:tcPr>
          <w:p w14:paraId="3E81A4A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c>
          <w:tcPr>
            <w:tcW w:w="949" w:type="pct"/>
          </w:tcPr>
          <w:p w14:paraId="0E96C18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hồ sơ bệnh án [Bác sĩ]</w:t>
            </w:r>
          </w:p>
        </w:tc>
        <w:tc>
          <w:tcPr>
            <w:tcW w:w="1113" w:type="pct"/>
          </w:tcPr>
          <w:p w14:paraId="7D615DED" w14:textId="77777777" w:rsidR="00D119E3" w:rsidRPr="00EE5B95" w:rsidRDefault="00D119E3" w:rsidP="004529A8">
            <w:pPr>
              <w:spacing w:line="360" w:lineRule="auto"/>
              <w:rPr>
                <w:sz w:val="26"/>
                <w:szCs w:val="26"/>
              </w:rPr>
            </w:pPr>
            <w:r w:rsidRPr="00EE5B95">
              <w:rPr>
                <w:sz w:val="26"/>
                <w:szCs w:val="26"/>
              </w:rPr>
              <w:t>BE: Duy - FE: Trân</w:t>
            </w:r>
          </w:p>
          <w:p w14:paraId="27B9388C" w14:textId="06DF6878" w:rsidR="00696600" w:rsidRPr="00EE5B95" w:rsidRDefault="00696600" w:rsidP="004529A8">
            <w:pPr>
              <w:spacing w:line="360" w:lineRule="auto"/>
              <w:rPr>
                <w:rFonts w:ascii="Times New Roman" w:hAnsi="Times New Roman" w:cs="Times New Roman"/>
                <w:sz w:val="26"/>
                <w:szCs w:val="26"/>
              </w:rPr>
            </w:pPr>
          </w:p>
        </w:tc>
        <w:tc>
          <w:tcPr>
            <w:tcW w:w="810" w:type="pct"/>
          </w:tcPr>
          <w:p w14:paraId="07BB2296"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6/9/2024</w:t>
            </w:r>
          </w:p>
        </w:tc>
        <w:tc>
          <w:tcPr>
            <w:tcW w:w="802" w:type="pct"/>
          </w:tcPr>
          <w:p w14:paraId="312A922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20/9/2024</w:t>
            </w:r>
          </w:p>
        </w:tc>
        <w:tc>
          <w:tcPr>
            <w:tcW w:w="887" w:type="pct"/>
          </w:tcPr>
          <w:p w14:paraId="2134825A"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6FC69943" w14:textId="77777777" w:rsidTr="00696600">
        <w:tc>
          <w:tcPr>
            <w:tcW w:w="5000" w:type="pct"/>
            <w:gridSpan w:val="6"/>
          </w:tcPr>
          <w:p w14:paraId="38715B41" w14:textId="1D896E2E"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Sprint 2</w:t>
            </w:r>
          </w:p>
        </w:tc>
      </w:tr>
      <w:tr w:rsidR="0099586A" w:rsidRPr="00EE5B95" w14:paraId="5F2FEF4D" w14:textId="77777777" w:rsidTr="00CA005E">
        <w:tc>
          <w:tcPr>
            <w:tcW w:w="439" w:type="pct"/>
          </w:tcPr>
          <w:p w14:paraId="30F29893"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lastRenderedPageBreak/>
              <w:t>1</w:t>
            </w:r>
          </w:p>
        </w:tc>
        <w:tc>
          <w:tcPr>
            <w:tcW w:w="949" w:type="pct"/>
          </w:tcPr>
          <w:p w14:paraId="65D41558"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lịch khám</w:t>
            </w:r>
          </w:p>
        </w:tc>
        <w:tc>
          <w:tcPr>
            <w:tcW w:w="1113" w:type="pct"/>
          </w:tcPr>
          <w:p w14:paraId="26EB56CA" w14:textId="77777777" w:rsidR="00D119E3" w:rsidRPr="00EE5B95" w:rsidRDefault="00D119E3" w:rsidP="004529A8">
            <w:pPr>
              <w:spacing w:line="360" w:lineRule="auto"/>
              <w:rPr>
                <w:sz w:val="26"/>
                <w:szCs w:val="26"/>
              </w:rPr>
            </w:pPr>
            <w:r w:rsidRPr="00EE5B95">
              <w:rPr>
                <w:sz w:val="26"/>
                <w:szCs w:val="26"/>
              </w:rPr>
              <w:t>BE: Duy - FE: Trân</w:t>
            </w:r>
          </w:p>
          <w:p w14:paraId="04F3A23E" w14:textId="1B3E82E2" w:rsidR="00696600" w:rsidRPr="00EE5B95" w:rsidRDefault="00696600" w:rsidP="004529A8">
            <w:pPr>
              <w:spacing w:line="360" w:lineRule="auto"/>
              <w:rPr>
                <w:rFonts w:ascii="Times New Roman" w:hAnsi="Times New Roman" w:cs="Times New Roman"/>
                <w:sz w:val="26"/>
                <w:szCs w:val="26"/>
              </w:rPr>
            </w:pPr>
          </w:p>
        </w:tc>
        <w:tc>
          <w:tcPr>
            <w:tcW w:w="810" w:type="pct"/>
          </w:tcPr>
          <w:p w14:paraId="11A3DF45"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21/9/2024</w:t>
            </w:r>
          </w:p>
        </w:tc>
        <w:tc>
          <w:tcPr>
            <w:tcW w:w="802" w:type="pct"/>
          </w:tcPr>
          <w:p w14:paraId="56B91D20"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5/10/2024</w:t>
            </w:r>
          </w:p>
        </w:tc>
        <w:tc>
          <w:tcPr>
            <w:tcW w:w="887" w:type="pct"/>
          </w:tcPr>
          <w:p w14:paraId="436A46EE"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748C1B25" w14:textId="77777777" w:rsidTr="00CA005E">
        <w:tc>
          <w:tcPr>
            <w:tcW w:w="439" w:type="pct"/>
          </w:tcPr>
          <w:p w14:paraId="4CFC4AD1"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w:t>
            </w:r>
          </w:p>
        </w:tc>
        <w:tc>
          <w:tcPr>
            <w:tcW w:w="949" w:type="pct"/>
          </w:tcPr>
          <w:p w14:paraId="05CF18B5"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hồ sơ bệnh án</w:t>
            </w:r>
          </w:p>
        </w:tc>
        <w:tc>
          <w:tcPr>
            <w:tcW w:w="1113" w:type="pct"/>
          </w:tcPr>
          <w:p w14:paraId="2BD2D508" w14:textId="77777777" w:rsidR="00CA005E" w:rsidRPr="00EE5B95" w:rsidRDefault="00CA005E" w:rsidP="004529A8">
            <w:pPr>
              <w:spacing w:line="360" w:lineRule="auto"/>
              <w:rPr>
                <w:sz w:val="26"/>
                <w:szCs w:val="26"/>
              </w:rPr>
            </w:pPr>
            <w:r w:rsidRPr="00EE5B95">
              <w:rPr>
                <w:sz w:val="26"/>
                <w:szCs w:val="26"/>
              </w:rPr>
              <w:t>BE: Duy - FE: Phong</w:t>
            </w:r>
          </w:p>
          <w:p w14:paraId="3FF473CD" w14:textId="6CFF7AD4" w:rsidR="00696600" w:rsidRPr="00EE5B95" w:rsidRDefault="00696600" w:rsidP="004529A8">
            <w:pPr>
              <w:spacing w:line="360" w:lineRule="auto"/>
              <w:rPr>
                <w:rFonts w:ascii="Times New Roman" w:hAnsi="Times New Roman" w:cs="Times New Roman"/>
                <w:sz w:val="26"/>
                <w:szCs w:val="26"/>
              </w:rPr>
            </w:pPr>
          </w:p>
        </w:tc>
        <w:tc>
          <w:tcPr>
            <w:tcW w:w="810" w:type="pct"/>
          </w:tcPr>
          <w:p w14:paraId="200B5E1C"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21/9/2024</w:t>
            </w:r>
          </w:p>
        </w:tc>
        <w:tc>
          <w:tcPr>
            <w:tcW w:w="802" w:type="pct"/>
          </w:tcPr>
          <w:p w14:paraId="6F261B74"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5/10/2024</w:t>
            </w:r>
          </w:p>
        </w:tc>
        <w:tc>
          <w:tcPr>
            <w:tcW w:w="887" w:type="pct"/>
          </w:tcPr>
          <w:p w14:paraId="69AB87F8" w14:textId="787083F7" w:rsidR="00696600" w:rsidRPr="00EE5B95" w:rsidRDefault="00892069"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4B498620" w14:textId="77777777" w:rsidTr="00CA005E">
        <w:tc>
          <w:tcPr>
            <w:tcW w:w="439" w:type="pct"/>
          </w:tcPr>
          <w:p w14:paraId="3DFA436B"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c>
          <w:tcPr>
            <w:tcW w:w="949" w:type="pct"/>
          </w:tcPr>
          <w:p w14:paraId="44F925C7"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tài khoản bệnh nhân</w:t>
            </w:r>
          </w:p>
        </w:tc>
        <w:tc>
          <w:tcPr>
            <w:tcW w:w="1113" w:type="pct"/>
          </w:tcPr>
          <w:p w14:paraId="74B3B8A1" w14:textId="77777777" w:rsidR="00CA005E" w:rsidRPr="00EE5B95" w:rsidRDefault="00CA005E" w:rsidP="004529A8">
            <w:pPr>
              <w:spacing w:line="360" w:lineRule="auto"/>
              <w:rPr>
                <w:sz w:val="26"/>
                <w:szCs w:val="26"/>
              </w:rPr>
            </w:pPr>
            <w:r w:rsidRPr="00EE5B95">
              <w:rPr>
                <w:sz w:val="26"/>
                <w:szCs w:val="26"/>
              </w:rPr>
              <w:t>BE: Chi - FE: Trân</w:t>
            </w:r>
          </w:p>
          <w:p w14:paraId="04BE33DC" w14:textId="1156E99D" w:rsidR="00696600" w:rsidRPr="00EE5B95" w:rsidRDefault="00696600" w:rsidP="004529A8">
            <w:pPr>
              <w:spacing w:line="360" w:lineRule="auto"/>
              <w:rPr>
                <w:rFonts w:ascii="Times New Roman" w:hAnsi="Times New Roman" w:cs="Times New Roman"/>
                <w:sz w:val="26"/>
                <w:szCs w:val="26"/>
              </w:rPr>
            </w:pPr>
          </w:p>
        </w:tc>
        <w:tc>
          <w:tcPr>
            <w:tcW w:w="810" w:type="pct"/>
          </w:tcPr>
          <w:p w14:paraId="0FD8363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21/9/2024</w:t>
            </w:r>
          </w:p>
        </w:tc>
        <w:tc>
          <w:tcPr>
            <w:tcW w:w="802" w:type="pct"/>
          </w:tcPr>
          <w:p w14:paraId="74A4DE21"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5/10/2024</w:t>
            </w:r>
          </w:p>
        </w:tc>
        <w:tc>
          <w:tcPr>
            <w:tcW w:w="887" w:type="pct"/>
          </w:tcPr>
          <w:p w14:paraId="613BB988" w14:textId="5CE5F250" w:rsidR="00696600" w:rsidRPr="00EE5B95" w:rsidRDefault="00892069"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4FF08A2C" w14:textId="77777777" w:rsidTr="00CA005E">
        <w:tc>
          <w:tcPr>
            <w:tcW w:w="439" w:type="pct"/>
          </w:tcPr>
          <w:p w14:paraId="5EAB4CCB"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4</w:t>
            </w:r>
          </w:p>
        </w:tc>
        <w:tc>
          <w:tcPr>
            <w:tcW w:w="949" w:type="pct"/>
          </w:tcPr>
          <w:p w14:paraId="6CADF96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tài khoản nhân viên</w:t>
            </w:r>
          </w:p>
        </w:tc>
        <w:tc>
          <w:tcPr>
            <w:tcW w:w="1113" w:type="pct"/>
          </w:tcPr>
          <w:p w14:paraId="171E6365" w14:textId="77777777" w:rsidR="00CA005E" w:rsidRPr="00EE5B95" w:rsidRDefault="00CA005E" w:rsidP="004529A8">
            <w:pPr>
              <w:spacing w:line="360" w:lineRule="auto"/>
              <w:rPr>
                <w:sz w:val="26"/>
                <w:szCs w:val="26"/>
              </w:rPr>
            </w:pPr>
            <w:r w:rsidRPr="00EE5B95">
              <w:rPr>
                <w:sz w:val="26"/>
                <w:szCs w:val="26"/>
              </w:rPr>
              <w:t>BE: Chi - FE: Trân</w:t>
            </w:r>
          </w:p>
          <w:p w14:paraId="4247F2E1" w14:textId="68177060" w:rsidR="00696600" w:rsidRPr="00EE5B95" w:rsidRDefault="00696600" w:rsidP="004529A8">
            <w:pPr>
              <w:spacing w:line="360" w:lineRule="auto"/>
              <w:rPr>
                <w:rFonts w:ascii="Times New Roman" w:hAnsi="Times New Roman" w:cs="Times New Roman"/>
                <w:sz w:val="26"/>
                <w:szCs w:val="26"/>
              </w:rPr>
            </w:pPr>
          </w:p>
        </w:tc>
        <w:tc>
          <w:tcPr>
            <w:tcW w:w="810" w:type="pct"/>
          </w:tcPr>
          <w:p w14:paraId="5D3D7402"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21/9/2024</w:t>
            </w:r>
          </w:p>
        </w:tc>
        <w:tc>
          <w:tcPr>
            <w:tcW w:w="802" w:type="pct"/>
          </w:tcPr>
          <w:p w14:paraId="19985B81"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5/10/2024</w:t>
            </w:r>
          </w:p>
        </w:tc>
        <w:tc>
          <w:tcPr>
            <w:tcW w:w="887" w:type="pct"/>
          </w:tcPr>
          <w:p w14:paraId="5847A778" w14:textId="7328F2FF" w:rsidR="00696600" w:rsidRPr="00EE5B95" w:rsidRDefault="00892069"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0E707BA4" w14:textId="77777777" w:rsidTr="00CA005E">
        <w:tc>
          <w:tcPr>
            <w:tcW w:w="439" w:type="pct"/>
          </w:tcPr>
          <w:p w14:paraId="59F1A32F"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c>
          <w:tcPr>
            <w:tcW w:w="949" w:type="pct"/>
          </w:tcPr>
          <w:p w14:paraId="260E1CD0"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Tra cứu lịch khám</w:t>
            </w:r>
          </w:p>
        </w:tc>
        <w:tc>
          <w:tcPr>
            <w:tcW w:w="1113" w:type="pct"/>
          </w:tcPr>
          <w:p w14:paraId="1068C3C8" w14:textId="77777777" w:rsidR="00CA005E" w:rsidRPr="00EE5B95" w:rsidRDefault="00CA005E" w:rsidP="004529A8">
            <w:pPr>
              <w:spacing w:line="360" w:lineRule="auto"/>
              <w:rPr>
                <w:sz w:val="26"/>
                <w:szCs w:val="26"/>
              </w:rPr>
            </w:pPr>
            <w:r w:rsidRPr="00EE5B95">
              <w:rPr>
                <w:sz w:val="26"/>
                <w:szCs w:val="26"/>
              </w:rPr>
              <w:t>BE: Duy - FE: Vinh</w:t>
            </w:r>
          </w:p>
          <w:p w14:paraId="3267304A" w14:textId="231317BE" w:rsidR="00696600" w:rsidRPr="00EE5B95" w:rsidRDefault="00696600" w:rsidP="004529A8">
            <w:pPr>
              <w:spacing w:line="360" w:lineRule="auto"/>
              <w:rPr>
                <w:rFonts w:ascii="Times New Roman" w:hAnsi="Times New Roman" w:cs="Times New Roman"/>
                <w:sz w:val="26"/>
                <w:szCs w:val="26"/>
              </w:rPr>
            </w:pPr>
          </w:p>
        </w:tc>
        <w:tc>
          <w:tcPr>
            <w:tcW w:w="810" w:type="pct"/>
          </w:tcPr>
          <w:p w14:paraId="3BB4599B"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21/9/2024</w:t>
            </w:r>
          </w:p>
        </w:tc>
        <w:tc>
          <w:tcPr>
            <w:tcW w:w="802" w:type="pct"/>
          </w:tcPr>
          <w:p w14:paraId="10DE572B"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5/10/2024</w:t>
            </w:r>
          </w:p>
        </w:tc>
        <w:tc>
          <w:tcPr>
            <w:tcW w:w="887" w:type="pct"/>
          </w:tcPr>
          <w:p w14:paraId="732C882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4188D1EC" w14:textId="77777777" w:rsidTr="00696600">
        <w:tc>
          <w:tcPr>
            <w:tcW w:w="5000" w:type="pct"/>
            <w:gridSpan w:val="6"/>
          </w:tcPr>
          <w:p w14:paraId="5E8F7BAF" w14:textId="572922C5"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Sprint 3</w:t>
            </w:r>
          </w:p>
        </w:tc>
      </w:tr>
      <w:tr w:rsidR="0099586A" w:rsidRPr="00EE5B95" w14:paraId="5BC8EE40" w14:textId="77777777" w:rsidTr="00CA005E">
        <w:tc>
          <w:tcPr>
            <w:tcW w:w="439" w:type="pct"/>
          </w:tcPr>
          <w:p w14:paraId="38EA336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w:t>
            </w:r>
          </w:p>
        </w:tc>
        <w:tc>
          <w:tcPr>
            <w:tcW w:w="949" w:type="pct"/>
          </w:tcPr>
          <w:p w14:paraId="0BC3137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Lập phiếu khám bệnh</w:t>
            </w:r>
          </w:p>
        </w:tc>
        <w:tc>
          <w:tcPr>
            <w:tcW w:w="1113" w:type="pct"/>
          </w:tcPr>
          <w:p w14:paraId="24C89A93" w14:textId="77777777" w:rsidR="00CA005E" w:rsidRPr="00EE5B95" w:rsidRDefault="00CA005E" w:rsidP="004529A8">
            <w:pPr>
              <w:spacing w:line="360" w:lineRule="auto"/>
              <w:rPr>
                <w:sz w:val="26"/>
                <w:szCs w:val="26"/>
              </w:rPr>
            </w:pPr>
            <w:r w:rsidRPr="00EE5B95">
              <w:rPr>
                <w:sz w:val="26"/>
                <w:szCs w:val="26"/>
              </w:rPr>
              <w:t>BE: Duy - FE: Vinh</w:t>
            </w:r>
          </w:p>
          <w:p w14:paraId="7581D29E" w14:textId="7425BCF4" w:rsidR="00696600" w:rsidRPr="00EE5B95" w:rsidRDefault="00696600" w:rsidP="004529A8">
            <w:pPr>
              <w:spacing w:line="360" w:lineRule="auto"/>
              <w:rPr>
                <w:rFonts w:ascii="Times New Roman" w:hAnsi="Times New Roman" w:cs="Times New Roman"/>
                <w:sz w:val="26"/>
                <w:szCs w:val="26"/>
              </w:rPr>
            </w:pPr>
          </w:p>
        </w:tc>
        <w:tc>
          <w:tcPr>
            <w:tcW w:w="810" w:type="pct"/>
          </w:tcPr>
          <w:p w14:paraId="1079E2C6"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6/10/2024</w:t>
            </w:r>
          </w:p>
        </w:tc>
        <w:tc>
          <w:tcPr>
            <w:tcW w:w="802" w:type="pct"/>
          </w:tcPr>
          <w:p w14:paraId="2EFD84A5"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13/10/2024</w:t>
            </w:r>
          </w:p>
        </w:tc>
        <w:tc>
          <w:tcPr>
            <w:tcW w:w="887" w:type="pct"/>
          </w:tcPr>
          <w:p w14:paraId="7C5B75F3"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47D62DBD" w14:textId="77777777" w:rsidTr="00CA005E">
        <w:tc>
          <w:tcPr>
            <w:tcW w:w="439" w:type="pct"/>
          </w:tcPr>
          <w:p w14:paraId="4668FA92"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w:t>
            </w:r>
          </w:p>
        </w:tc>
        <w:tc>
          <w:tcPr>
            <w:tcW w:w="949" w:type="pct"/>
          </w:tcPr>
          <w:p w14:paraId="44618D67"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phiếu khám bệnh</w:t>
            </w:r>
          </w:p>
        </w:tc>
        <w:tc>
          <w:tcPr>
            <w:tcW w:w="1113" w:type="pct"/>
          </w:tcPr>
          <w:p w14:paraId="078DDB8E" w14:textId="77777777" w:rsidR="00CA005E" w:rsidRPr="00EE5B95" w:rsidRDefault="00CA005E" w:rsidP="004529A8">
            <w:pPr>
              <w:spacing w:line="360" w:lineRule="auto"/>
              <w:rPr>
                <w:sz w:val="26"/>
                <w:szCs w:val="26"/>
              </w:rPr>
            </w:pPr>
            <w:r w:rsidRPr="00EE5B95">
              <w:rPr>
                <w:sz w:val="26"/>
                <w:szCs w:val="26"/>
              </w:rPr>
              <w:t>BE: Duy - FE: Phong</w:t>
            </w:r>
          </w:p>
          <w:p w14:paraId="103A2BC6" w14:textId="14FB58C7" w:rsidR="00696600" w:rsidRPr="00EE5B95" w:rsidRDefault="00696600" w:rsidP="004529A8">
            <w:pPr>
              <w:spacing w:line="360" w:lineRule="auto"/>
              <w:rPr>
                <w:rFonts w:ascii="Times New Roman" w:hAnsi="Times New Roman" w:cs="Times New Roman"/>
                <w:sz w:val="26"/>
                <w:szCs w:val="26"/>
              </w:rPr>
            </w:pPr>
          </w:p>
        </w:tc>
        <w:tc>
          <w:tcPr>
            <w:tcW w:w="810" w:type="pct"/>
          </w:tcPr>
          <w:p w14:paraId="22ADF56B"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6/10/2024</w:t>
            </w:r>
          </w:p>
        </w:tc>
        <w:tc>
          <w:tcPr>
            <w:tcW w:w="802" w:type="pct"/>
          </w:tcPr>
          <w:p w14:paraId="06ACBCFA"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13/10/2024</w:t>
            </w:r>
          </w:p>
        </w:tc>
        <w:tc>
          <w:tcPr>
            <w:tcW w:w="887" w:type="pct"/>
          </w:tcPr>
          <w:p w14:paraId="22057E97" w14:textId="3D21FFEB" w:rsidR="00696600" w:rsidRPr="00EE5B95" w:rsidRDefault="00892069"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04FFA5D0" w14:textId="77777777" w:rsidTr="00CA005E">
        <w:tc>
          <w:tcPr>
            <w:tcW w:w="439" w:type="pct"/>
          </w:tcPr>
          <w:p w14:paraId="7EA57F0D"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lastRenderedPageBreak/>
              <w:t>3</w:t>
            </w:r>
          </w:p>
        </w:tc>
        <w:tc>
          <w:tcPr>
            <w:tcW w:w="949" w:type="pct"/>
          </w:tcPr>
          <w:p w14:paraId="2E081C4C"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Gửi yêu cầu xét nghiệm</w:t>
            </w:r>
          </w:p>
        </w:tc>
        <w:tc>
          <w:tcPr>
            <w:tcW w:w="1113" w:type="pct"/>
          </w:tcPr>
          <w:p w14:paraId="3CA795AB" w14:textId="77777777" w:rsidR="00CA005E" w:rsidRPr="00EE5B95" w:rsidRDefault="00CA005E" w:rsidP="004529A8">
            <w:pPr>
              <w:spacing w:line="360" w:lineRule="auto"/>
              <w:rPr>
                <w:sz w:val="26"/>
                <w:szCs w:val="26"/>
              </w:rPr>
            </w:pPr>
            <w:r w:rsidRPr="00EE5B95">
              <w:rPr>
                <w:sz w:val="26"/>
                <w:szCs w:val="26"/>
              </w:rPr>
              <w:t>BE: Duy - FE: Phong</w:t>
            </w:r>
          </w:p>
          <w:p w14:paraId="0C91E5AA" w14:textId="0B74FFCE" w:rsidR="00696600" w:rsidRPr="00EE5B95" w:rsidRDefault="00696600" w:rsidP="004529A8">
            <w:pPr>
              <w:spacing w:line="360" w:lineRule="auto"/>
              <w:rPr>
                <w:rFonts w:ascii="Times New Roman" w:hAnsi="Times New Roman" w:cs="Times New Roman"/>
                <w:sz w:val="26"/>
                <w:szCs w:val="26"/>
              </w:rPr>
            </w:pPr>
          </w:p>
        </w:tc>
        <w:tc>
          <w:tcPr>
            <w:tcW w:w="810" w:type="pct"/>
          </w:tcPr>
          <w:p w14:paraId="54247277"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6/10/2024</w:t>
            </w:r>
          </w:p>
        </w:tc>
        <w:tc>
          <w:tcPr>
            <w:tcW w:w="802" w:type="pct"/>
          </w:tcPr>
          <w:p w14:paraId="1548128E"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13/10/2024</w:t>
            </w:r>
          </w:p>
        </w:tc>
        <w:tc>
          <w:tcPr>
            <w:tcW w:w="887" w:type="pct"/>
          </w:tcPr>
          <w:p w14:paraId="1CDDD34B" w14:textId="757E3438" w:rsidR="00696600" w:rsidRPr="00EE5B95" w:rsidRDefault="00892069"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2878CB4F" w14:textId="77777777" w:rsidTr="00CA005E">
        <w:tc>
          <w:tcPr>
            <w:tcW w:w="439" w:type="pct"/>
          </w:tcPr>
          <w:p w14:paraId="5E88CD90"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4</w:t>
            </w:r>
          </w:p>
        </w:tc>
        <w:tc>
          <w:tcPr>
            <w:tcW w:w="949" w:type="pct"/>
          </w:tcPr>
          <w:p w14:paraId="41430593"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bệnh án</w:t>
            </w:r>
          </w:p>
        </w:tc>
        <w:tc>
          <w:tcPr>
            <w:tcW w:w="1113" w:type="pct"/>
          </w:tcPr>
          <w:p w14:paraId="03EF4E4E" w14:textId="77777777" w:rsidR="00CA005E" w:rsidRPr="00EE5B95" w:rsidRDefault="00CA005E" w:rsidP="004529A8">
            <w:pPr>
              <w:spacing w:line="360" w:lineRule="auto"/>
              <w:rPr>
                <w:sz w:val="26"/>
                <w:szCs w:val="26"/>
              </w:rPr>
            </w:pPr>
            <w:r w:rsidRPr="00EE5B95">
              <w:rPr>
                <w:sz w:val="26"/>
                <w:szCs w:val="26"/>
              </w:rPr>
              <w:t>BE: Duy - FE: Phong</w:t>
            </w:r>
          </w:p>
          <w:p w14:paraId="14C8C51B" w14:textId="0EC085CD" w:rsidR="00696600" w:rsidRPr="00EE5B95" w:rsidRDefault="00696600" w:rsidP="004529A8">
            <w:pPr>
              <w:spacing w:line="360" w:lineRule="auto"/>
              <w:rPr>
                <w:rFonts w:ascii="Times New Roman" w:hAnsi="Times New Roman" w:cs="Times New Roman"/>
                <w:sz w:val="26"/>
                <w:szCs w:val="26"/>
              </w:rPr>
            </w:pPr>
          </w:p>
        </w:tc>
        <w:tc>
          <w:tcPr>
            <w:tcW w:w="810" w:type="pct"/>
          </w:tcPr>
          <w:p w14:paraId="753E69AF"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6/10/2024</w:t>
            </w:r>
          </w:p>
        </w:tc>
        <w:tc>
          <w:tcPr>
            <w:tcW w:w="802" w:type="pct"/>
          </w:tcPr>
          <w:p w14:paraId="76694659"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13/10/2024</w:t>
            </w:r>
          </w:p>
        </w:tc>
        <w:tc>
          <w:tcPr>
            <w:tcW w:w="887" w:type="pct"/>
          </w:tcPr>
          <w:p w14:paraId="169D37F7"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4FD13D2A" w14:textId="77777777" w:rsidTr="00696600">
        <w:tc>
          <w:tcPr>
            <w:tcW w:w="5000" w:type="pct"/>
            <w:gridSpan w:val="6"/>
          </w:tcPr>
          <w:p w14:paraId="05F62AB6" w14:textId="215DF6BF"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Sprint 4</w:t>
            </w:r>
          </w:p>
        </w:tc>
      </w:tr>
      <w:tr w:rsidR="0099586A" w:rsidRPr="00EE5B95" w14:paraId="583A1756" w14:textId="77777777" w:rsidTr="00CA005E">
        <w:tc>
          <w:tcPr>
            <w:tcW w:w="439" w:type="pct"/>
          </w:tcPr>
          <w:p w14:paraId="2924652D"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w:t>
            </w:r>
          </w:p>
        </w:tc>
        <w:tc>
          <w:tcPr>
            <w:tcW w:w="949" w:type="pct"/>
          </w:tcPr>
          <w:p w14:paraId="744A3EEB"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lịch khám</w:t>
            </w:r>
          </w:p>
        </w:tc>
        <w:tc>
          <w:tcPr>
            <w:tcW w:w="1113" w:type="pct"/>
          </w:tcPr>
          <w:p w14:paraId="6015BBBE" w14:textId="77777777" w:rsidR="00CA005E" w:rsidRPr="00EE5B95" w:rsidRDefault="00CA005E" w:rsidP="004529A8">
            <w:pPr>
              <w:spacing w:line="360" w:lineRule="auto"/>
              <w:rPr>
                <w:sz w:val="26"/>
                <w:szCs w:val="26"/>
              </w:rPr>
            </w:pPr>
            <w:r w:rsidRPr="00EE5B95">
              <w:rPr>
                <w:sz w:val="26"/>
                <w:szCs w:val="26"/>
              </w:rPr>
              <w:t>BE: Duy - FE: Trân</w:t>
            </w:r>
          </w:p>
          <w:p w14:paraId="0351C89F" w14:textId="5B0E51FB" w:rsidR="00696600" w:rsidRPr="00EE5B95" w:rsidRDefault="00696600" w:rsidP="004529A8">
            <w:pPr>
              <w:spacing w:line="360" w:lineRule="auto"/>
              <w:rPr>
                <w:rFonts w:ascii="Times New Roman" w:hAnsi="Times New Roman" w:cs="Times New Roman"/>
                <w:sz w:val="26"/>
                <w:szCs w:val="26"/>
              </w:rPr>
            </w:pPr>
          </w:p>
        </w:tc>
        <w:tc>
          <w:tcPr>
            <w:tcW w:w="810" w:type="pct"/>
          </w:tcPr>
          <w:p w14:paraId="738A1DA0"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14/10/2024</w:t>
            </w:r>
          </w:p>
        </w:tc>
        <w:tc>
          <w:tcPr>
            <w:tcW w:w="802" w:type="pct"/>
          </w:tcPr>
          <w:p w14:paraId="149F873B"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26/10/2024</w:t>
            </w:r>
          </w:p>
        </w:tc>
        <w:tc>
          <w:tcPr>
            <w:tcW w:w="887" w:type="pct"/>
          </w:tcPr>
          <w:p w14:paraId="66153FB6"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33F3CFD2" w14:textId="77777777" w:rsidTr="00CA005E">
        <w:tc>
          <w:tcPr>
            <w:tcW w:w="439" w:type="pct"/>
          </w:tcPr>
          <w:p w14:paraId="479E1F80"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w:t>
            </w:r>
          </w:p>
        </w:tc>
        <w:tc>
          <w:tcPr>
            <w:tcW w:w="949" w:type="pct"/>
          </w:tcPr>
          <w:p w14:paraId="182B4280"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lịch đặt khám</w:t>
            </w:r>
          </w:p>
        </w:tc>
        <w:tc>
          <w:tcPr>
            <w:tcW w:w="1113" w:type="pct"/>
          </w:tcPr>
          <w:p w14:paraId="28C26A61" w14:textId="77777777" w:rsidR="00CA005E" w:rsidRPr="00EE5B95" w:rsidRDefault="00CA005E" w:rsidP="004529A8">
            <w:pPr>
              <w:spacing w:line="360" w:lineRule="auto"/>
              <w:rPr>
                <w:sz w:val="26"/>
                <w:szCs w:val="26"/>
              </w:rPr>
            </w:pPr>
            <w:r w:rsidRPr="00EE5B95">
              <w:rPr>
                <w:sz w:val="26"/>
                <w:szCs w:val="26"/>
              </w:rPr>
              <w:t>BE: Duy - FE: Trân</w:t>
            </w:r>
          </w:p>
          <w:p w14:paraId="5AE62015" w14:textId="42769B36" w:rsidR="00696600" w:rsidRPr="00EE5B95" w:rsidRDefault="00696600" w:rsidP="004529A8">
            <w:pPr>
              <w:spacing w:line="360" w:lineRule="auto"/>
              <w:rPr>
                <w:rFonts w:ascii="Times New Roman" w:hAnsi="Times New Roman" w:cs="Times New Roman"/>
                <w:sz w:val="26"/>
                <w:szCs w:val="26"/>
              </w:rPr>
            </w:pPr>
          </w:p>
        </w:tc>
        <w:tc>
          <w:tcPr>
            <w:tcW w:w="810" w:type="pct"/>
          </w:tcPr>
          <w:p w14:paraId="4969B45F"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14/10/2024</w:t>
            </w:r>
          </w:p>
        </w:tc>
        <w:tc>
          <w:tcPr>
            <w:tcW w:w="802" w:type="pct"/>
          </w:tcPr>
          <w:p w14:paraId="77398C2E"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26/10/2024</w:t>
            </w:r>
          </w:p>
        </w:tc>
        <w:tc>
          <w:tcPr>
            <w:tcW w:w="887" w:type="pct"/>
          </w:tcPr>
          <w:p w14:paraId="284681F1" w14:textId="157B0DD9" w:rsidR="00696600" w:rsidRPr="00EE5B95" w:rsidRDefault="00892069"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41F4F165" w14:textId="77777777" w:rsidTr="00CA005E">
        <w:tc>
          <w:tcPr>
            <w:tcW w:w="439" w:type="pct"/>
          </w:tcPr>
          <w:p w14:paraId="2B7879E4"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c>
          <w:tcPr>
            <w:tcW w:w="949" w:type="pct"/>
          </w:tcPr>
          <w:p w14:paraId="47E8E80F"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hồ sơ bệnh án [Bệnh nhân]</w:t>
            </w:r>
          </w:p>
        </w:tc>
        <w:tc>
          <w:tcPr>
            <w:tcW w:w="1113" w:type="pct"/>
          </w:tcPr>
          <w:p w14:paraId="1EBD786D" w14:textId="77777777" w:rsidR="00CA005E" w:rsidRPr="00EE5B95" w:rsidRDefault="00CA005E" w:rsidP="004529A8">
            <w:pPr>
              <w:spacing w:line="360" w:lineRule="auto"/>
              <w:rPr>
                <w:sz w:val="26"/>
                <w:szCs w:val="26"/>
              </w:rPr>
            </w:pPr>
            <w:r w:rsidRPr="00EE5B95">
              <w:rPr>
                <w:sz w:val="26"/>
                <w:szCs w:val="26"/>
              </w:rPr>
              <w:t>BE: Duy - FE: Trân</w:t>
            </w:r>
          </w:p>
          <w:p w14:paraId="2F059ED5" w14:textId="48E737FF" w:rsidR="00696600" w:rsidRPr="00EE5B95" w:rsidRDefault="00696600" w:rsidP="004529A8">
            <w:pPr>
              <w:spacing w:line="360" w:lineRule="auto"/>
              <w:rPr>
                <w:rFonts w:ascii="Times New Roman" w:hAnsi="Times New Roman" w:cs="Times New Roman"/>
                <w:sz w:val="26"/>
                <w:szCs w:val="26"/>
              </w:rPr>
            </w:pPr>
          </w:p>
        </w:tc>
        <w:tc>
          <w:tcPr>
            <w:tcW w:w="810" w:type="pct"/>
          </w:tcPr>
          <w:p w14:paraId="05AB144B"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14/10/2024</w:t>
            </w:r>
          </w:p>
        </w:tc>
        <w:tc>
          <w:tcPr>
            <w:tcW w:w="802" w:type="pct"/>
          </w:tcPr>
          <w:p w14:paraId="0F363C98"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26/10/2024</w:t>
            </w:r>
          </w:p>
        </w:tc>
        <w:tc>
          <w:tcPr>
            <w:tcW w:w="887" w:type="pct"/>
          </w:tcPr>
          <w:p w14:paraId="5E641E8D" w14:textId="2F30FE17" w:rsidR="00696600" w:rsidRPr="00EE5B95" w:rsidRDefault="00892069"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66D6AFEF" w14:textId="77777777" w:rsidTr="00CA005E">
        <w:tc>
          <w:tcPr>
            <w:tcW w:w="439" w:type="pct"/>
          </w:tcPr>
          <w:p w14:paraId="6CDD984A"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4</w:t>
            </w:r>
          </w:p>
        </w:tc>
        <w:tc>
          <w:tcPr>
            <w:tcW w:w="949" w:type="pct"/>
          </w:tcPr>
          <w:p w14:paraId="0C283E9B"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tài khoản</w:t>
            </w:r>
          </w:p>
        </w:tc>
        <w:tc>
          <w:tcPr>
            <w:tcW w:w="1113" w:type="pct"/>
          </w:tcPr>
          <w:p w14:paraId="4A1278CC" w14:textId="77777777" w:rsidR="00CA005E" w:rsidRPr="00EE5B95" w:rsidRDefault="00CA005E" w:rsidP="004529A8">
            <w:pPr>
              <w:spacing w:line="360" w:lineRule="auto"/>
              <w:rPr>
                <w:sz w:val="26"/>
                <w:szCs w:val="26"/>
              </w:rPr>
            </w:pPr>
            <w:r w:rsidRPr="00EE5B95">
              <w:rPr>
                <w:sz w:val="26"/>
                <w:szCs w:val="26"/>
              </w:rPr>
              <w:t>BE: Duy - FE: Trân</w:t>
            </w:r>
          </w:p>
          <w:p w14:paraId="4EC7C312" w14:textId="73D20D0B" w:rsidR="00696600" w:rsidRPr="00EE5B95" w:rsidRDefault="00696600" w:rsidP="004529A8">
            <w:pPr>
              <w:spacing w:line="360" w:lineRule="auto"/>
              <w:rPr>
                <w:rFonts w:ascii="Times New Roman" w:hAnsi="Times New Roman" w:cs="Times New Roman"/>
                <w:sz w:val="26"/>
                <w:szCs w:val="26"/>
              </w:rPr>
            </w:pPr>
          </w:p>
        </w:tc>
        <w:tc>
          <w:tcPr>
            <w:tcW w:w="810" w:type="pct"/>
          </w:tcPr>
          <w:p w14:paraId="60937476"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14/10/2024</w:t>
            </w:r>
          </w:p>
        </w:tc>
        <w:tc>
          <w:tcPr>
            <w:tcW w:w="802" w:type="pct"/>
          </w:tcPr>
          <w:p w14:paraId="13E7B46D"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26/10/2024</w:t>
            </w:r>
          </w:p>
        </w:tc>
        <w:tc>
          <w:tcPr>
            <w:tcW w:w="887" w:type="pct"/>
          </w:tcPr>
          <w:p w14:paraId="2ACBC87A" w14:textId="5A2C9A13" w:rsidR="00696600" w:rsidRPr="00EE5B95" w:rsidRDefault="00892069"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r w:rsidR="0099586A" w:rsidRPr="00EE5B95" w14:paraId="5079D93B" w14:textId="77777777" w:rsidTr="00CA005E">
        <w:tc>
          <w:tcPr>
            <w:tcW w:w="439" w:type="pct"/>
          </w:tcPr>
          <w:p w14:paraId="552845D4"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c>
          <w:tcPr>
            <w:tcW w:w="949" w:type="pct"/>
          </w:tcPr>
          <w:p w14:paraId="050BC656"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Đăng nhập / Đăng xuất</w:t>
            </w:r>
          </w:p>
        </w:tc>
        <w:tc>
          <w:tcPr>
            <w:tcW w:w="1113" w:type="pct"/>
          </w:tcPr>
          <w:p w14:paraId="14183580" w14:textId="77777777" w:rsidR="00CA005E" w:rsidRPr="00EE5B95" w:rsidRDefault="00CA005E" w:rsidP="004529A8">
            <w:pPr>
              <w:spacing w:line="360" w:lineRule="auto"/>
              <w:rPr>
                <w:sz w:val="26"/>
                <w:szCs w:val="26"/>
              </w:rPr>
            </w:pPr>
            <w:r w:rsidRPr="00EE5B95">
              <w:rPr>
                <w:sz w:val="26"/>
                <w:szCs w:val="26"/>
              </w:rPr>
              <w:t>BE: Chi - FE: Trân</w:t>
            </w:r>
          </w:p>
          <w:p w14:paraId="22BF6606" w14:textId="1CD958F9" w:rsidR="00696600" w:rsidRPr="00EE5B95" w:rsidRDefault="00696600" w:rsidP="004529A8">
            <w:pPr>
              <w:spacing w:line="360" w:lineRule="auto"/>
              <w:rPr>
                <w:rFonts w:ascii="Times New Roman" w:hAnsi="Times New Roman" w:cs="Times New Roman"/>
                <w:sz w:val="26"/>
                <w:szCs w:val="26"/>
              </w:rPr>
            </w:pPr>
          </w:p>
        </w:tc>
        <w:tc>
          <w:tcPr>
            <w:tcW w:w="810" w:type="pct"/>
          </w:tcPr>
          <w:p w14:paraId="23B9BFB6"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14/10/2025</w:t>
            </w:r>
          </w:p>
        </w:tc>
        <w:tc>
          <w:tcPr>
            <w:tcW w:w="802" w:type="pct"/>
          </w:tcPr>
          <w:p w14:paraId="27FC6031" w14:textId="77777777" w:rsidR="00696600" w:rsidRPr="00EE5B95" w:rsidRDefault="0069660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26/10/2024</w:t>
            </w:r>
          </w:p>
        </w:tc>
        <w:tc>
          <w:tcPr>
            <w:tcW w:w="887" w:type="pct"/>
          </w:tcPr>
          <w:p w14:paraId="2BC57081" w14:textId="7887FAB1" w:rsidR="00696600" w:rsidRPr="00EE5B95" w:rsidRDefault="00892069"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100%</w:t>
            </w:r>
          </w:p>
        </w:tc>
      </w:tr>
    </w:tbl>
    <w:p w14:paraId="69FA1FB4" w14:textId="3DE81572" w:rsidR="00BF139D" w:rsidRPr="00EE5B95" w:rsidRDefault="00BF139D" w:rsidP="004529A8">
      <w:pPr>
        <w:pStyle w:val="Caption"/>
        <w:spacing w:line="360" w:lineRule="auto"/>
        <w:rPr>
          <w:rFonts w:eastAsiaTheme="majorEastAsia" w:cs="Times New Roman"/>
          <w:b/>
          <w:sz w:val="26"/>
          <w:szCs w:val="26"/>
          <w:lang w:val="vi-VN"/>
        </w:rPr>
      </w:pPr>
      <w:bookmarkStart w:id="3" w:name="_Toc180703130"/>
      <w:r w:rsidRPr="00EE5B95">
        <w:rPr>
          <w:rFonts w:cs="Times New Roman"/>
          <w:sz w:val="26"/>
          <w:szCs w:val="26"/>
        </w:rPr>
        <w:lastRenderedPageBreak/>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0</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1</w:t>
      </w:r>
      <w:r w:rsidR="007A7B40" w:rsidRPr="00EE5B95">
        <w:rPr>
          <w:rFonts w:cs="Times New Roman"/>
          <w:sz w:val="26"/>
          <w:szCs w:val="26"/>
        </w:rPr>
        <w:fldChar w:fldCharType="end"/>
      </w:r>
      <w:r w:rsidRPr="00EE5B95">
        <w:rPr>
          <w:rFonts w:cs="Times New Roman"/>
          <w:sz w:val="26"/>
          <w:szCs w:val="26"/>
          <w:lang w:val="vi-VN"/>
        </w:rPr>
        <w:t xml:space="preserve"> Bảng phân công và đánh giá thành viên</w:t>
      </w:r>
      <w:bookmarkEnd w:id="3"/>
    </w:p>
    <w:p w14:paraId="27BFD890" w14:textId="3B9F1C39" w:rsidR="00DF1F80" w:rsidRPr="00EE5B95" w:rsidRDefault="00DF1F80" w:rsidP="004529A8">
      <w:pPr>
        <w:pStyle w:val="Caption"/>
        <w:spacing w:line="360" w:lineRule="auto"/>
        <w:rPr>
          <w:rFonts w:eastAsiaTheme="majorEastAsia" w:cs="Times New Roman"/>
          <w:b/>
          <w:sz w:val="26"/>
          <w:szCs w:val="26"/>
          <w:lang w:val="vi-VN"/>
        </w:rPr>
      </w:pPr>
    </w:p>
    <w:p w14:paraId="05E3D97E" w14:textId="3ECB7872" w:rsidR="00DF1F80" w:rsidRPr="00EE5B95" w:rsidRDefault="00DF1F80" w:rsidP="004529A8">
      <w:pPr>
        <w:spacing w:line="360" w:lineRule="auto"/>
        <w:jc w:val="both"/>
        <w:rPr>
          <w:rFonts w:ascii="Times New Roman" w:eastAsiaTheme="majorEastAsia" w:hAnsi="Times New Roman" w:cs="Times New Roman"/>
          <w:b/>
          <w:sz w:val="26"/>
          <w:szCs w:val="26"/>
          <w:lang w:val="vi-VN"/>
        </w:rPr>
      </w:pPr>
      <w:r w:rsidRPr="00EE5B95">
        <w:rPr>
          <w:rFonts w:ascii="Times New Roman" w:eastAsiaTheme="majorEastAsia" w:hAnsi="Times New Roman" w:cs="Times New Roman"/>
          <w:b/>
          <w:sz w:val="26"/>
          <w:szCs w:val="26"/>
          <w:lang w:val="en-GB"/>
        </w:rPr>
        <w:t xml:space="preserve">Tổng kết đóng góp </w:t>
      </w:r>
    </w:p>
    <w:tbl>
      <w:tblPr>
        <w:tblStyle w:val="TableGrid"/>
        <w:tblW w:w="0" w:type="auto"/>
        <w:tblLook w:val="04A0" w:firstRow="1" w:lastRow="0" w:firstColumn="1" w:lastColumn="0" w:noHBand="0" w:noVBand="1"/>
      </w:tblPr>
      <w:tblGrid>
        <w:gridCol w:w="3857"/>
        <w:gridCol w:w="5493"/>
      </w:tblGrid>
      <w:tr w:rsidR="0099586A" w:rsidRPr="00EE5B95" w14:paraId="58334018" w14:textId="77777777" w:rsidTr="002A09F2">
        <w:tc>
          <w:tcPr>
            <w:tcW w:w="3953" w:type="dxa"/>
          </w:tcPr>
          <w:p w14:paraId="111B6DB3" w14:textId="388EA849" w:rsidR="00DF1F80" w:rsidRPr="00EE5B95" w:rsidRDefault="002A09F2" w:rsidP="004529A8">
            <w:pPr>
              <w:spacing w:line="360" w:lineRule="auto"/>
              <w:rPr>
                <w:rFonts w:ascii="Times New Roman" w:eastAsiaTheme="majorEastAsia" w:hAnsi="Times New Roman" w:cs="Times New Roman"/>
                <w:bCs/>
                <w:sz w:val="26"/>
                <w:szCs w:val="26"/>
                <w:lang w:val="en-GB"/>
              </w:rPr>
            </w:pPr>
            <w:r w:rsidRPr="00EE5B95">
              <w:rPr>
                <w:rFonts w:ascii="Times New Roman" w:eastAsiaTheme="majorEastAsia" w:hAnsi="Times New Roman" w:cs="Times New Roman"/>
                <w:bCs/>
                <w:sz w:val="26"/>
                <w:szCs w:val="26"/>
              </w:rPr>
              <w:t>Phạm</w:t>
            </w:r>
            <w:r w:rsidRPr="00EE5B95">
              <w:rPr>
                <w:rFonts w:ascii="Times New Roman" w:eastAsiaTheme="majorEastAsia" w:hAnsi="Times New Roman" w:cs="Times New Roman"/>
                <w:bCs/>
                <w:sz w:val="26"/>
                <w:szCs w:val="26"/>
                <w:lang w:val="vi-VN"/>
              </w:rPr>
              <w:t xml:space="preserve"> Ngọc Duy</w:t>
            </w:r>
          </w:p>
        </w:tc>
        <w:tc>
          <w:tcPr>
            <w:tcW w:w="5672" w:type="dxa"/>
          </w:tcPr>
          <w:p w14:paraId="644C24F9" w14:textId="642A59C5" w:rsidR="00DF1F80" w:rsidRPr="00EE5B95" w:rsidRDefault="00DF1F80" w:rsidP="004529A8">
            <w:pPr>
              <w:spacing w:line="360" w:lineRule="auto"/>
              <w:rPr>
                <w:rFonts w:ascii="Times New Roman" w:eastAsiaTheme="majorEastAsia" w:hAnsi="Times New Roman" w:cs="Times New Roman"/>
                <w:bCs/>
                <w:sz w:val="26"/>
                <w:szCs w:val="26"/>
                <w:lang w:val="vi-VN"/>
              </w:rPr>
            </w:pPr>
          </w:p>
        </w:tc>
      </w:tr>
      <w:tr w:rsidR="0099586A" w:rsidRPr="00EE5B95" w14:paraId="4FA457F3" w14:textId="77777777" w:rsidTr="002A09F2">
        <w:tc>
          <w:tcPr>
            <w:tcW w:w="3953" w:type="dxa"/>
          </w:tcPr>
          <w:p w14:paraId="412EB82D" w14:textId="71BDFF6A" w:rsidR="002A09F2" w:rsidRPr="00EE5B95" w:rsidRDefault="002A09F2" w:rsidP="004529A8">
            <w:pPr>
              <w:spacing w:line="360" w:lineRule="auto"/>
              <w:rPr>
                <w:rFonts w:ascii="Times New Roman" w:eastAsiaTheme="majorEastAsia" w:hAnsi="Times New Roman" w:cs="Times New Roman"/>
                <w:bCs/>
                <w:sz w:val="26"/>
                <w:szCs w:val="26"/>
                <w:lang w:val="en-GB"/>
              </w:rPr>
            </w:pPr>
            <w:r w:rsidRPr="00EE5B95">
              <w:rPr>
                <w:rFonts w:ascii="Times New Roman" w:eastAsiaTheme="majorEastAsia" w:hAnsi="Times New Roman" w:cs="Times New Roman"/>
                <w:bCs/>
                <w:sz w:val="26"/>
                <w:szCs w:val="26"/>
                <w:lang w:val="vi-VN"/>
              </w:rPr>
              <w:t>Ngô Dương Kiều Trân</w:t>
            </w:r>
          </w:p>
        </w:tc>
        <w:tc>
          <w:tcPr>
            <w:tcW w:w="5672" w:type="dxa"/>
          </w:tcPr>
          <w:p w14:paraId="385C7FEC" w14:textId="1DC5E2C1" w:rsidR="002A09F2" w:rsidRPr="00EE5B95" w:rsidRDefault="002A09F2" w:rsidP="004529A8">
            <w:pPr>
              <w:spacing w:line="360" w:lineRule="auto"/>
              <w:rPr>
                <w:rFonts w:ascii="Times New Roman" w:eastAsiaTheme="majorEastAsia" w:hAnsi="Times New Roman" w:cs="Times New Roman"/>
                <w:bCs/>
                <w:sz w:val="26"/>
                <w:szCs w:val="26"/>
                <w:lang w:val="vi-VN"/>
              </w:rPr>
            </w:pPr>
          </w:p>
        </w:tc>
      </w:tr>
      <w:tr w:rsidR="0099586A" w:rsidRPr="00EE5B95" w14:paraId="62DFE186" w14:textId="77777777" w:rsidTr="002A09F2">
        <w:tc>
          <w:tcPr>
            <w:tcW w:w="3953" w:type="dxa"/>
          </w:tcPr>
          <w:p w14:paraId="6ECEEF99" w14:textId="2A5254EC" w:rsidR="002A09F2" w:rsidRPr="00EE5B95" w:rsidRDefault="002A09F2" w:rsidP="004529A8">
            <w:pPr>
              <w:spacing w:line="360" w:lineRule="auto"/>
              <w:rPr>
                <w:rFonts w:ascii="Times New Roman" w:eastAsiaTheme="majorEastAsia" w:hAnsi="Times New Roman" w:cs="Times New Roman"/>
                <w:bCs/>
                <w:sz w:val="26"/>
                <w:szCs w:val="26"/>
                <w:lang w:val="en-GB"/>
              </w:rPr>
            </w:pPr>
            <w:r w:rsidRPr="00EE5B95">
              <w:rPr>
                <w:rFonts w:ascii="Times New Roman" w:eastAsiaTheme="majorEastAsia" w:hAnsi="Times New Roman" w:cs="Times New Roman"/>
                <w:bCs/>
                <w:sz w:val="26"/>
                <w:szCs w:val="26"/>
                <w:lang w:val="vi-VN"/>
              </w:rPr>
              <w:t>Nguyễn Lan Chi</w:t>
            </w:r>
          </w:p>
        </w:tc>
        <w:tc>
          <w:tcPr>
            <w:tcW w:w="5672" w:type="dxa"/>
          </w:tcPr>
          <w:p w14:paraId="13CAB71F" w14:textId="16E89139" w:rsidR="002A09F2" w:rsidRPr="00EE5B95" w:rsidRDefault="002A09F2" w:rsidP="004529A8">
            <w:pPr>
              <w:spacing w:line="360" w:lineRule="auto"/>
              <w:rPr>
                <w:rFonts w:ascii="Times New Roman" w:eastAsiaTheme="majorEastAsia" w:hAnsi="Times New Roman" w:cs="Times New Roman"/>
                <w:bCs/>
                <w:sz w:val="26"/>
                <w:szCs w:val="26"/>
                <w:lang w:val="vi-VN"/>
              </w:rPr>
            </w:pPr>
          </w:p>
        </w:tc>
      </w:tr>
      <w:tr w:rsidR="0099586A" w:rsidRPr="00EE5B95" w14:paraId="6198AB99" w14:textId="77777777" w:rsidTr="002A09F2">
        <w:tc>
          <w:tcPr>
            <w:tcW w:w="3953" w:type="dxa"/>
          </w:tcPr>
          <w:p w14:paraId="41DBB389" w14:textId="6960527A" w:rsidR="002A09F2" w:rsidRPr="00EE5B95" w:rsidRDefault="002A09F2" w:rsidP="004529A8">
            <w:pPr>
              <w:spacing w:line="360" w:lineRule="auto"/>
              <w:rPr>
                <w:rFonts w:ascii="Times New Roman" w:eastAsiaTheme="majorEastAsia" w:hAnsi="Times New Roman" w:cs="Times New Roman"/>
                <w:bCs/>
                <w:sz w:val="26"/>
                <w:szCs w:val="26"/>
                <w:lang w:val="en-GB"/>
              </w:rPr>
            </w:pPr>
            <w:r w:rsidRPr="00EE5B95">
              <w:rPr>
                <w:rFonts w:ascii="Times New Roman" w:eastAsiaTheme="majorEastAsia" w:hAnsi="Times New Roman" w:cs="Times New Roman"/>
                <w:bCs/>
                <w:sz w:val="26"/>
                <w:szCs w:val="26"/>
                <w:lang w:val="vi-VN"/>
              </w:rPr>
              <w:t>Cuột Văn Phong</w:t>
            </w:r>
          </w:p>
        </w:tc>
        <w:tc>
          <w:tcPr>
            <w:tcW w:w="5672" w:type="dxa"/>
          </w:tcPr>
          <w:p w14:paraId="24837127" w14:textId="70AE0524" w:rsidR="002A09F2" w:rsidRPr="00EE5B95" w:rsidRDefault="002A09F2" w:rsidP="004529A8">
            <w:pPr>
              <w:spacing w:line="360" w:lineRule="auto"/>
              <w:rPr>
                <w:rFonts w:ascii="Times New Roman" w:eastAsiaTheme="majorEastAsia" w:hAnsi="Times New Roman" w:cs="Times New Roman"/>
                <w:bCs/>
                <w:sz w:val="26"/>
                <w:szCs w:val="26"/>
                <w:lang w:val="vi-VN"/>
              </w:rPr>
            </w:pPr>
            <w:r w:rsidRPr="00EE5B95">
              <w:rPr>
                <w:rFonts w:ascii="Times New Roman" w:eastAsiaTheme="majorEastAsia" w:hAnsi="Times New Roman" w:cs="Times New Roman"/>
                <w:bCs/>
                <w:sz w:val="26"/>
                <w:szCs w:val="26"/>
                <w:lang w:val="en-GB"/>
              </w:rPr>
              <w:t xml:space="preserve"> </w:t>
            </w:r>
          </w:p>
        </w:tc>
      </w:tr>
      <w:tr w:rsidR="0099586A" w:rsidRPr="00EE5B95" w14:paraId="6EA3C560" w14:textId="77777777" w:rsidTr="002A09F2">
        <w:tc>
          <w:tcPr>
            <w:tcW w:w="3953" w:type="dxa"/>
          </w:tcPr>
          <w:p w14:paraId="45A2D0E0" w14:textId="4E64336E" w:rsidR="002A09F2" w:rsidRPr="00EE5B95" w:rsidRDefault="002A09F2" w:rsidP="004529A8">
            <w:pPr>
              <w:spacing w:line="360" w:lineRule="auto"/>
              <w:rPr>
                <w:rFonts w:ascii="Times New Roman" w:eastAsiaTheme="majorEastAsia" w:hAnsi="Times New Roman" w:cs="Times New Roman"/>
                <w:bCs/>
                <w:sz w:val="26"/>
                <w:szCs w:val="26"/>
                <w:lang w:val="vi-VN"/>
              </w:rPr>
            </w:pPr>
            <w:r w:rsidRPr="00EE5B95">
              <w:rPr>
                <w:rFonts w:ascii="Times New Roman" w:eastAsiaTheme="majorEastAsia" w:hAnsi="Times New Roman" w:cs="Times New Roman"/>
                <w:bCs/>
                <w:sz w:val="26"/>
                <w:szCs w:val="26"/>
                <w:lang w:val="vi-VN"/>
              </w:rPr>
              <w:t>Trần Thế Vinh</w:t>
            </w:r>
          </w:p>
        </w:tc>
        <w:tc>
          <w:tcPr>
            <w:tcW w:w="5672" w:type="dxa"/>
          </w:tcPr>
          <w:p w14:paraId="1233F752" w14:textId="77777777" w:rsidR="002A09F2" w:rsidRPr="00EE5B95" w:rsidRDefault="002A09F2" w:rsidP="004529A8">
            <w:pPr>
              <w:spacing w:line="360" w:lineRule="auto"/>
              <w:rPr>
                <w:rFonts w:ascii="Times New Roman" w:eastAsiaTheme="majorEastAsia" w:hAnsi="Times New Roman" w:cs="Times New Roman"/>
                <w:bCs/>
                <w:sz w:val="26"/>
                <w:szCs w:val="26"/>
                <w:lang w:val="en-GB"/>
              </w:rPr>
            </w:pPr>
          </w:p>
        </w:tc>
      </w:tr>
    </w:tbl>
    <w:p w14:paraId="4018F2B9" w14:textId="139D636E" w:rsidR="1A7E2ABD" w:rsidRPr="00EE5B95" w:rsidRDefault="00BF139D" w:rsidP="004529A8">
      <w:pPr>
        <w:pStyle w:val="Caption"/>
        <w:spacing w:line="360" w:lineRule="auto"/>
        <w:rPr>
          <w:rFonts w:cs="Times New Roman"/>
          <w:sz w:val="26"/>
          <w:szCs w:val="26"/>
        </w:rPr>
      </w:pPr>
      <w:bookmarkStart w:id="4" w:name="_Toc180703131"/>
      <w:r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0</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2</w:t>
      </w:r>
      <w:r w:rsidR="007A7B40" w:rsidRPr="00EE5B95">
        <w:rPr>
          <w:rFonts w:cs="Times New Roman"/>
          <w:sz w:val="26"/>
          <w:szCs w:val="26"/>
        </w:rPr>
        <w:fldChar w:fldCharType="end"/>
      </w:r>
      <w:r w:rsidRPr="00EE5B95">
        <w:rPr>
          <w:rFonts w:cs="Times New Roman"/>
          <w:sz w:val="26"/>
          <w:szCs w:val="26"/>
          <w:lang w:val="vi-VN"/>
        </w:rPr>
        <w:t xml:space="preserve"> Tổng kết đóng góp</w:t>
      </w:r>
      <w:bookmarkEnd w:id="4"/>
      <w:r w:rsidR="40D5B100" w:rsidRPr="00EE5B95">
        <w:rPr>
          <w:rFonts w:cs="Times New Roman"/>
          <w:sz w:val="26"/>
          <w:szCs w:val="26"/>
        </w:rPr>
        <w:br/>
      </w:r>
      <w:r w:rsidR="1A7E2ABD" w:rsidRPr="00EE5B95">
        <w:rPr>
          <w:rFonts w:cs="Times New Roman"/>
          <w:sz w:val="26"/>
          <w:szCs w:val="26"/>
        </w:rPr>
        <w:br w:type="page"/>
      </w:r>
    </w:p>
    <w:p w14:paraId="0248CDE2" w14:textId="3E1EC45C" w:rsidR="000744FA" w:rsidRPr="001A416A" w:rsidRDefault="000744FA" w:rsidP="004529A8">
      <w:pPr>
        <w:pStyle w:val="Heading1"/>
        <w:spacing w:line="360" w:lineRule="auto"/>
        <w:jc w:val="center"/>
        <w:rPr>
          <w:rFonts w:ascii="Times New Roman" w:hAnsi="Times New Roman" w:cs="Times New Roman"/>
          <w:b/>
          <w:bCs/>
          <w:color w:val="auto"/>
          <w:sz w:val="32"/>
          <w:szCs w:val="32"/>
          <w:lang w:val="vi-VN"/>
        </w:rPr>
      </w:pPr>
      <w:bookmarkStart w:id="5" w:name="_Toc180704300"/>
      <w:r w:rsidRPr="001A416A">
        <w:rPr>
          <w:rFonts w:ascii="Times New Roman" w:hAnsi="Times New Roman" w:cs="Times New Roman"/>
          <w:b/>
          <w:bCs/>
          <w:color w:val="auto"/>
          <w:sz w:val="32"/>
          <w:szCs w:val="32"/>
        </w:rPr>
        <w:lastRenderedPageBreak/>
        <w:t>PHỤ LỤC VIẾT TẮT</w:t>
      </w:r>
      <w:bookmarkEnd w:id="5"/>
    </w:p>
    <w:p w14:paraId="69F0BBA3" w14:textId="77777777" w:rsidR="00B13A1C" w:rsidRPr="00EE5B95" w:rsidRDefault="00B13A1C" w:rsidP="004529A8">
      <w:pPr>
        <w:spacing w:line="360" w:lineRule="auto"/>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3111"/>
        <w:gridCol w:w="3115"/>
        <w:gridCol w:w="3124"/>
      </w:tblGrid>
      <w:tr w:rsidR="0099586A" w:rsidRPr="00EE5B95" w14:paraId="506DB888" w14:textId="77777777" w:rsidTr="00B13A1C">
        <w:tc>
          <w:tcPr>
            <w:tcW w:w="3208" w:type="dxa"/>
          </w:tcPr>
          <w:p w14:paraId="138D4A0F" w14:textId="54BA0C6E" w:rsidR="00B13A1C" w:rsidRPr="00EE5B95" w:rsidRDefault="002353FC" w:rsidP="004529A8">
            <w:pPr>
              <w:spacing w:line="360" w:lineRule="auto"/>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t>Stt</w:t>
            </w:r>
          </w:p>
        </w:tc>
        <w:tc>
          <w:tcPr>
            <w:tcW w:w="3208" w:type="dxa"/>
          </w:tcPr>
          <w:p w14:paraId="2E5EED34" w14:textId="11A68A40" w:rsidR="00B13A1C" w:rsidRPr="00EE5B95" w:rsidRDefault="00B13A1C" w:rsidP="004529A8">
            <w:pPr>
              <w:spacing w:line="360" w:lineRule="auto"/>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t>T</w:t>
            </w:r>
            <w:r w:rsidR="002353FC" w:rsidRPr="00EE5B95">
              <w:rPr>
                <w:rFonts w:ascii="Times New Roman" w:hAnsi="Times New Roman" w:cs="Times New Roman"/>
                <w:b/>
                <w:bCs/>
                <w:sz w:val="26"/>
                <w:szCs w:val="26"/>
                <w:lang w:val="vi-VN"/>
              </w:rPr>
              <w:t>ừ</w:t>
            </w:r>
            <w:r w:rsidRPr="00EE5B95">
              <w:rPr>
                <w:rFonts w:ascii="Times New Roman" w:hAnsi="Times New Roman" w:cs="Times New Roman"/>
                <w:b/>
                <w:bCs/>
                <w:sz w:val="26"/>
                <w:szCs w:val="26"/>
                <w:lang w:val="vi-VN"/>
              </w:rPr>
              <w:t xml:space="preserve"> </w:t>
            </w:r>
            <w:r w:rsidR="002353FC" w:rsidRPr="00EE5B95">
              <w:rPr>
                <w:rFonts w:ascii="Times New Roman" w:hAnsi="Times New Roman" w:cs="Times New Roman"/>
                <w:b/>
                <w:bCs/>
                <w:sz w:val="26"/>
                <w:szCs w:val="26"/>
                <w:lang w:val="vi-VN"/>
              </w:rPr>
              <w:t>viết tắt</w:t>
            </w:r>
          </w:p>
        </w:tc>
        <w:tc>
          <w:tcPr>
            <w:tcW w:w="3209" w:type="dxa"/>
          </w:tcPr>
          <w:p w14:paraId="0ABEAFDF" w14:textId="07C7E2E6" w:rsidR="00B13A1C" w:rsidRPr="00EE5B95" w:rsidRDefault="00B13A1C" w:rsidP="004529A8">
            <w:pPr>
              <w:spacing w:line="360" w:lineRule="auto"/>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t xml:space="preserve">Ý </w:t>
            </w:r>
            <w:r w:rsidR="002353FC" w:rsidRPr="00EE5B95">
              <w:rPr>
                <w:rFonts w:ascii="Times New Roman" w:hAnsi="Times New Roman" w:cs="Times New Roman"/>
                <w:b/>
                <w:bCs/>
                <w:sz w:val="26"/>
                <w:szCs w:val="26"/>
                <w:lang w:val="vi-VN"/>
              </w:rPr>
              <w:t>nghĩa</w:t>
            </w:r>
          </w:p>
        </w:tc>
      </w:tr>
      <w:tr w:rsidR="0099586A" w:rsidRPr="00EE5B95" w14:paraId="017A9570" w14:textId="77777777" w:rsidTr="00B13A1C">
        <w:tc>
          <w:tcPr>
            <w:tcW w:w="3208" w:type="dxa"/>
          </w:tcPr>
          <w:p w14:paraId="1C4D0DEE" w14:textId="701D466D" w:rsidR="00B13A1C" w:rsidRPr="00EE5B95" w:rsidRDefault="000F6BE2"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1</w:t>
            </w:r>
          </w:p>
        </w:tc>
        <w:tc>
          <w:tcPr>
            <w:tcW w:w="3208" w:type="dxa"/>
          </w:tcPr>
          <w:p w14:paraId="531C12BD" w14:textId="4C60C9F9" w:rsidR="00B13A1C" w:rsidRPr="00EE5B95" w:rsidRDefault="000F6BE2"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US</w:t>
            </w:r>
          </w:p>
        </w:tc>
        <w:tc>
          <w:tcPr>
            <w:tcW w:w="3209" w:type="dxa"/>
          </w:tcPr>
          <w:p w14:paraId="7707CE19" w14:textId="2ED172F5" w:rsidR="00B13A1C" w:rsidRPr="00EE5B95" w:rsidRDefault="000F6BE2"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Use case</w:t>
            </w:r>
          </w:p>
        </w:tc>
      </w:tr>
      <w:tr w:rsidR="0099586A" w:rsidRPr="00EE5B95" w14:paraId="5F5E5973" w14:textId="77777777" w:rsidTr="00B13A1C">
        <w:tc>
          <w:tcPr>
            <w:tcW w:w="3208" w:type="dxa"/>
          </w:tcPr>
          <w:p w14:paraId="56C3A302" w14:textId="17ABF973" w:rsidR="00B13A1C" w:rsidRPr="00EE5B95" w:rsidRDefault="000F6BE2"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2</w:t>
            </w:r>
          </w:p>
        </w:tc>
        <w:tc>
          <w:tcPr>
            <w:tcW w:w="3208" w:type="dxa"/>
          </w:tcPr>
          <w:p w14:paraId="2A515BD8" w14:textId="10080FC4" w:rsidR="00B13A1C" w:rsidRPr="00EE5B95" w:rsidRDefault="000F6BE2"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BM</w:t>
            </w:r>
          </w:p>
        </w:tc>
        <w:tc>
          <w:tcPr>
            <w:tcW w:w="3209" w:type="dxa"/>
          </w:tcPr>
          <w:p w14:paraId="0E3D43CA" w14:textId="32707E6D" w:rsidR="00B13A1C" w:rsidRPr="00EE5B95" w:rsidRDefault="000F6BE2"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Biểu mẫu</w:t>
            </w:r>
          </w:p>
        </w:tc>
      </w:tr>
      <w:tr w:rsidR="0099586A" w:rsidRPr="00EE5B95" w14:paraId="4860B48A" w14:textId="77777777" w:rsidTr="00B13A1C">
        <w:tc>
          <w:tcPr>
            <w:tcW w:w="3208" w:type="dxa"/>
          </w:tcPr>
          <w:p w14:paraId="419A6C0A" w14:textId="3B8D6CF2" w:rsidR="00B13A1C" w:rsidRPr="00EE5B95" w:rsidRDefault="000F6BE2"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3</w:t>
            </w:r>
          </w:p>
        </w:tc>
        <w:tc>
          <w:tcPr>
            <w:tcW w:w="3208" w:type="dxa"/>
          </w:tcPr>
          <w:p w14:paraId="5C2F9E9D" w14:textId="40D1146B" w:rsidR="00B13A1C" w:rsidRPr="00EE5B95" w:rsidRDefault="000F6BE2"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QD</w:t>
            </w:r>
          </w:p>
        </w:tc>
        <w:tc>
          <w:tcPr>
            <w:tcW w:w="3209" w:type="dxa"/>
          </w:tcPr>
          <w:p w14:paraId="29E4C4DA" w14:textId="5A7672D1" w:rsidR="00B13A1C" w:rsidRPr="00EE5B95" w:rsidRDefault="000F6BE2"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Quy định</w:t>
            </w:r>
          </w:p>
        </w:tc>
      </w:tr>
    </w:tbl>
    <w:p w14:paraId="1FD60CB6" w14:textId="2BF3522C" w:rsidR="000744FA" w:rsidRPr="00EE5B95" w:rsidRDefault="00BF139D" w:rsidP="004529A8">
      <w:pPr>
        <w:pStyle w:val="Caption"/>
        <w:spacing w:line="360" w:lineRule="auto"/>
        <w:rPr>
          <w:rFonts w:cs="Times New Roman"/>
          <w:sz w:val="26"/>
          <w:szCs w:val="26"/>
          <w:lang w:val="vi-VN"/>
        </w:rPr>
      </w:pPr>
      <w:bookmarkStart w:id="6" w:name="_Toc180703132"/>
      <w:r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0</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1</w:t>
      </w:r>
      <w:r w:rsidR="007A7B40" w:rsidRPr="00EE5B95">
        <w:rPr>
          <w:rFonts w:cs="Times New Roman"/>
          <w:sz w:val="26"/>
          <w:szCs w:val="26"/>
        </w:rPr>
        <w:fldChar w:fldCharType="end"/>
      </w:r>
      <w:r w:rsidRPr="00EE5B95">
        <w:rPr>
          <w:rFonts w:cs="Times New Roman"/>
          <w:sz w:val="26"/>
          <w:szCs w:val="26"/>
          <w:lang w:val="vi-VN"/>
        </w:rPr>
        <w:t xml:space="preserve"> Phụ lục viết tắt</w:t>
      </w:r>
      <w:bookmarkEnd w:id="6"/>
    </w:p>
    <w:p w14:paraId="4FDF5015" w14:textId="77777777" w:rsidR="00EE5B95" w:rsidRPr="00EE5B95" w:rsidRDefault="00EE5B95" w:rsidP="004529A8">
      <w:pPr>
        <w:spacing w:line="360" w:lineRule="auto"/>
        <w:rPr>
          <w:sz w:val="26"/>
          <w:szCs w:val="26"/>
          <w:lang w:val="vi-VN"/>
        </w:rPr>
      </w:pPr>
    </w:p>
    <w:p w14:paraId="171F5E63" w14:textId="77777777" w:rsidR="00EE5B95" w:rsidRPr="00EE5B95" w:rsidRDefault="00EE5B95" w:rsidP="004529A8">
      <w:pPr>
        <w:spacing w:line="360" w:lineRule="auto"/>
        <w:rPr>
          <w:sz w:val="26"/>
          <w:szCs w:val="26"/>
          <w:lang w:val="vi-VN"/>
        </w:rPr>
      </w:pPr>
    </w:p>
    <w:p w14:paraId="10B615D5" w14:textId="1A4DEC50" w:rsidR="007A7B40" w:rsidRPr="001A416A" w:rsidRDefault="007A7B40" w:rsidP="004529A8">
      <w:pPr>
        <w:pStyle w:val="Heading1"/>
        <w:spacing w:line="360" w:lineRule="auto"/>
        <w:jc w:val="center"/>
        <w:rPr>
          <w:rFonts w:ascii="Times New Roman" w:hAnsi="Times New Roman" w:cs="Times New Roman"/>
          <w:b/>
          <w:bCs/>
          <w:color w:val="auto"/>
          <w:sz w:val="32"/>
          <w:szCs w:val="32"/>
          <w:lang w:val="vi-VN"/>
        </w:rPr>
      </w:pPr>
      <w:bookmarkStart w:id="7" w:name="_Toc180704301"/>
      <w:bookmarkStart w:id="8" w:name="_Toc50884339"/>
      <w:bookmarkStart w:id="9" w:name="_Toc170070511"/>
      <w:r w:rsidRPr="001A416A">
        <w:rPr>
          <w:rFonts w:ascii="Times New Roman" w:hAnsi="Times New Roman" w:cs="Times New Roman"/>
          <w:b/>
          <w:bCs/>
          <w:color w:val="auto"/>
          <w:sz w:val="32"/>
          <w:szCs w:val="32"/>
          <w:lang w:val="vi-VN"/>
        </w:rPr>
        <w:t>TÀI LIỆU THAM KHẢO</w:t>
      </w:r>
      <w:bookmarkEnd w:id="7"/>
    </w:p>
    <w:p w14:paraId="3470410E" w14:textId="77777777" w:rsidR="007A7B40" w:rsidRPr="00EE5B95" w:rsidRDefault="007A7B40" w:rsidP="004529A8">
      <w:pPr>
        <w:spacing w:line="360" w:lineRule="auto"/>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4596"/>
        <w:gridCol w:w="4754"/>
      </w:tblGrid>
      <w:tr w:rsidR="007A7B40" w:rsidRPr="00EE5B95" w14:paraId="28879620" w14:textId="77777777" w:rsidTr="0099202C">
        <w:tc>
          <w:tcPr>
            <w:tcW w:w="4812" w:type="dxa"/>
          </w:tcPr>
          <w:p w14:paraId="517C8429" w14:textId="77777777" w:rsidR="007A7B40" w:rsidRPr="00EE5B95" w:rsidRDefault="007A7B40" w:rsidP="004529A8">
            <w:pPr>
              <w:spacing w:line="360" w:lineRule="auto"/>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t>STT</w:t>
            </w:r>
          </w:p>
        </w:tc>
        <w:tc>
          <w:tcPr>
            <w:tcW w:w="4813" w:type="dxa"/>
          </w:tcPr>
          <w:p w14:paraId="30E6FD13" w14:textId="77777777" w:rsidR="007A7B40" w:rsidRPr="00EE5B95" w:rsidRDefault="007A7B40" w:rsidP="004529A8">
            <w:pPr>
              <w:spacing w:line="360" w:lineRule="auto"/>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t>Tài liệu tham khảo</w:t>
            </w:r>
          </w:p>
        </w:tc>
      </w:tr>
      <w:tr w:rsidR="007A7B40" w:rsidRPr="00EE5B95" w14:paraId="60BE3740" w14:textId="77777777" w:rsidTr="0099202C">
        <w:tc>
          <w:tcPr>
            <w:tcW w:w="4812" w:type="dxa"/>
          </w:tcPr>
          <w:p w14:paraId="74970364" w14:textId="77777777" w:rsidR="007A7B40" w:rsidRPr="00EE5B95" w:rsidRDefault="007A7B40"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1</w:t>
            </w:r>
          </w:p>
        </w:tc>
        <w:tc>
          <w:tcPr>
            <w:tcW w:w="4813" w:type="dxa"/>
          </w:tcPr>
          <w:p w14:paraId="606A1541" w14:textId="77777777" w:rsidR="007A7B40" w:rsidRPr="00EE5B95" w:rsidRDefault="007A7B40"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https://www.mongodb.com/docs/</w:t>
            </w:r>
          </w:p>
        </w:tc>
      </w:tr>
      <w:tr w:rsidR="007A7B40" w:rsidRPr="00EE5B95" w14:paraId="18D5F2B3" w14:textId="77777777" w:rsidTr="0099202C">
        <w:tc>
          <w:tcPr>
            <w:tcW w:w="4812" w:type="dxa"/>
          </w:tcPr>
          <w:p w14:paraId="7C5A8DE1" w14:textId="77777777" w:rsidR="007A7B40" w:rsidRPr="00EE5B95" w:rsidRDefault="007A7B40"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2</w:t>
            </w:r>
          </w:p>
        </w:tc>
        <w:tc>
          <w:tcPr>
            <w:tcW w:w="4813" w:type="dxa"/>
          </w:tcPr>
          <w:p w14:paraId="3901E5B4" w14:textId="77777777" w:rsidR="007A7B40" w:rsidRPr="00EE5B95" w:rsidRDefault="007A7B40"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rPr>
              <w:t>https://nodejs.org/en/docs/</w:t>
            </w:r>
          </w:p>
        </w:tc>
      </w:tr>
      <w:tr w:rsidR="007A7B40" w:rsidRPr="00EE5B95" w14:paraId="4289194E" w14:textId="77777777" w:rsidTr="0099202C">
        <w:tc>
          <w:tcPr>
            <w:tcW w:w="4812" w:type="dxa"/>
          </w:tcPr>
          <w:p w14:paraId="62CC7B5E" w14:textId="77777777" w:rsidR="007A7B40" w:rsidRPr="00EE5B95" w:rsidRDefault="007A7B40"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3</w:t>
            </w:r>
          </w:p>
        </w:tc>
        <w:tc>
          <w:tcPr>
            <w:tcW w:w="4813" w:type="dxa"/>
          </w:tcPr>
          <w:p w14:paraId="59A5A3C8" w14:textId="77777777" w:rsidR="007A7B40" w:rsidRPr="00EE5B95" w:rsidRDefault="007A7B40"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rPr>
              <w:t>https://reactjs.org/docs/getting-started.html</w:t>
            </w:r>
          </w:p>
        </w:tc>
      </w:tr>
      <w:tr w:rsidR="007A7B40" w:rsidRPr="00EE5B95" w14:paraId="31D8BDDE" w14:textId="77777777" w:rsidTr="0099202C">
        <w:tc>
          <w:tcPr>
            <w:tcW w:w="4812" w:type="dxa"/>
          </w:tcPr>
          <w:p w14:paraId="209CA386" w14:textId="77777777" w:rsidR="007A7B40" w:rsidRPr="00EE5B95" w:rsidRDefault="007A7B40"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4</w:t>
            </w:r>
          </w:p>
        </w:tc>
        <w:tc>
          <w:tcPr>
            <w:tcW w:w="4813" w:type="dxa"/>
          </w:tcPr>
          <w:p w14:paraId="343A0B85" w14:textId="77777777" w:rsidR="007A7B40" w:rsidRPr="00EE5B95" w:rsidRDefault="007A7B4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https://developer.mozilla.org/en-US/docs/Web/JavaScript</w:t>
            </w:r>
          </w:p>
        </w:tc>
      </w:tr>
    </w:tbl>
    <w:p w14:paraId="62F8AB3D" w14:textId="0557266B" w:rsidR="007A7B40" w:rsidRPr="00EE5B95" w:rsidRDefault="007A7B40" w:rsidP="004529A8">
      <w:pPr>
        <w:pStyle w:val="Caption"/>
        <w:spacing w:line="360" w:lineRule="auto"/>
        <w:rPr>
          <w:rFonts w:cs="Times New Roman"/>
          <w:sz w:val="26"/>
          <w:szCs w:val="26"/>
          <w:lang w:val="vi-VN"/>
        </w:rPr>
      </w:pPr>
      <w:bookmarkStart w:id="10" w:name="_Toc180703133"/>
      <w:r w:rsidRPr="00EE5B95">
        <w:rPr>
          <w:rFonts w:cs="Times New Roman"/>
          <w:sz w:val="26"/>
          <w:szCs w:val="26"/>
        </w:rPr>
        <w:t xml:space="preserve">Bảng </w:t>
      </w:r>
      <w:r w:rsidRPr="00EE5B95">
        <w:rPr>
          <w:rFonts w:cs="Times New Roman"/>
          <w:sz w:val="26"/>
          <w:szCs w:val="26"/>
        </w:rPr>
        <w:fldChar w:fldCharType="begin"/>
      </w:r>
      <w:r w:rsidRPr="00EE5B95">
        <w:rPr>
          <w:rFonts w:cs="Times New Roman"/>
          <w:sz w:val="26"/>
          <w:szCs w:val="26"/>
        </w:rPr>
        <w:instrText xml:space="preserve"> STYLEREF 1 \s </w:instrText>
      </w:r>
      <w:r w:rsidRPr="00EE5B95">
        <w:rPr>
          <w:rFonts w:cs="Times New Roman"/>
          <w:sz w:val="26"/>
          <w:szCs w:val="26"/>
        </w:rPr>
        <w:fldChar w:fldCharType="separate"/>
      </w:r>
      <w:r w:rsidRPr="00EE5B95">
        <w:rPr>
          <w:rFonts w:cs="Times New Roman"/>
          <w:noProof/>
          <w:sz w:val="26"/>
          <w:szCs w:val="26"/>
        </w:rPr>
        <w:t>0</w:t>
      </w:r>
      <w:r w:rsidRPr="00EE5B95">
        <w:rPr>
          <w:rFonts w:cs="Times New Roman"/>
          <w:sz w:val="26"/>
          <w:szCs w:val="26"/>
        </w:rPr>
        <w:fldChar w:fldCharType="end"/>
      </w:r>
      <w:r w:rsidRPr="00EE5B95">
        <w:rPr>
          <w:rFonts w:cs="Times New Roman"/>
          <w:sz w:val="26"/>
          <w:szCs w:val="26"/>
        </w:rPr>
        <w:noBreakHyphen/>
      </w:r>
      <w:r w:rsidRPr="00EE5B95">
        <w:rPr>
          <w:rFonts w:cs="Times New Roman"/>
          <w:sz w:val="26"/>
          <w:szCs w:val="26"/>
        </w:rPr>
        <w:fldChar w:fldCharType="begin"/>
      </w:r>
      <w:r w:rsidRPr="00EE5B95">
        <w:rPr>
          <w:rFonts w:cs="Times New Roman"/>
          <w:sz w:val="26"/>
          <w:szCs w:val="26"/>
        </w:rPr>
        <w:instrText xml:space="preserve"> SEQ Bảng \* ARABIC \s 1 </w:instrText>
      </w:r>
      <w:r w:rsidRPr="00EE5B95">
        <w:rPr>
          <w:rFonts w:cs="Times New Roman"/>
          <w:sz w:val="26"/>
          <w:szCs w:val="26"/>
        </w:rPr>
        <w:fldChar w:fldCharType="separate"/>
      </w:r>
      <w:r w:rsidRPr="00EE5B95">
        <w:rPr>
          <w:rFonts w:cs="Times New Roman"/>
          <w:noProof/>
          <w:sz w:val="26"/>
          <w:szCs w:val="26"/>
        </w:rPr>
        <w:t>1</w:t>
      </w:r>
      <w:r w:rsidRPr="00EE5B95">
        <w:rPr>
          <w:rFonts w:cs="Times New Roman"/>
          <w:sz w:val="26"/>
          <w:szCs w:val="26"/>
        </w:rPr>
        <w:fldChar w:fldCharType="end"/>
      </w:r>
      <w:r w:rsidRPr="00EE5B95">
        <w:rPr>
          <w:rFonts w:cs="Times New Roman"/>
          <w:sz w:val="26"/>
          <w:szCs w:val="26"/>
          <w:lang w:val="vi-VN"/>
        </w:rPr>
        <w:t xml:space="preserve"> Tài liệu tham khảo</w:t>
      </w:r>
      <w:bookmarkEnd w:id="10"/>
    </w:p>
    <w:p w14:paraId="78CE28D6" w14:textId="77777777" w:rsidR="007A7B40" w:rsidRPr="00EE5B95" w:rsidRDefault="007A7B4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br w:type="page"/>
      </w:r>
    </w:p>
    <w:p w14:paraId="5EECC60B" w14:textId="74862C97" w:rsidR="00DD1FFC" w:rsidRPr="001A416A" w:rsidRDefault="00DD1FFC" w:rsidP="004529A8">
      <w:pPr>
        <w:pStyle w:val="Heading1"/>
        <w:numPr>
          <w:ilvl w:val="0"/>
          <w:numId w:val="4"/>
        </w:numPr>
        <w:spacing w:line="360" w:lineRule="auto"/>
        <w:rPr>
          <w:rFonts w:ascii="Times New Roman" w:hAnsi="Times New Roman" w:cs="Times New Roman"/>
          <w:color w:val="auto"/>
          <w:sz w:val="32"/>
          <w:szCs w:val="32"/>
          <w:lang w:val="vi-VN"/>
        </w:rPr>
      </w:pPr>
      <w:bookmarkStart w:id="11" w:name="_Toc180704302"/>
      <w:r w:rsidRPr="001A416A">
        <w:rPr>
          <w:rFonts w:ascii="Times New Roman" w:hAnsi="Times New Roman" w:cs="Times New Roman"/>
          <w:b/>
          <w:bCs/>
          <w:color w:val="auto"/>
          <w:sz w:val="32"/>
          <w:szCs w:val="32"/>
        </w:rPr>
        <w:lastRenderedPageBreak/>
        <w:t>XÁC ĐỊNH YÊU CẦU</w:t>
      </w:r>
      <w:bookmarkEnd w:id="8"/>
      <w:bookmarkEnd w:id="9"/>
      <w:bookmarkEnd w:id="11"/>
      <w:r w:rsidR="00E95579" w:rsidRPr="001A416A">
        <w:rPr>
          <w:rFonts w:ascii="Times New Roman" w:hAnsi="Times New Roman" w:cs="Times New Roman"/>
          <w:b/>
          <w:bCs/>
          <w:color w:val="auto"/>
          <w:sz w:val="32"/>
          <w:szCs w:val="32"/>
          <w:lang w:val="vi-VN"/>
        </w:rPr>
        <w:t xml:space="preserve"> </w:t>
      </w:r>
    </w:p>
    <w:p w14:paraId="3C768FA1" w14:textId="2652783F" w:rsidR="00DD1FFC" w:rsidRPr="00EE5B95" w:rsidRDefault="00892069" w:rsidP="004529A8">
      <w:pPr>
        <w:pStyle w:val="Heading2"/>
        <w:numPr>
          <w:ilvl w:val="0"/>
          <w:numId w:val="1"/>
        </w:numPr>
        <w:spacing w:line="360" w:lineRule="auto"/>
        <w:rPr>
          <w:rFonts w:ascii="Times New Roman" w:hAnsi="Times New Roman" w:cs="Times New Roman"/>
          <w:b/>
          <w:bCs/>
          <w:color w:val="auto"/>
          <w:sz w:val="26"/>
          <w:szCs w:val="26"/>
        </w:rPr>
      </w:pPr>
      <w:bookmarkStart w:id="12" w:name="_Toc50884340"/>
      <w:bookmarkStart w:id="13" w:name="_Toc170070512"/>
      <w:bookmarkStart w:id="14" w:name="_Toc180704303"/>
      <w:r w:rsidRPr="00EE5B95">
        <w:rPr>
          <w:rFonts w:ascii="Times New Roman" w:hAnsi="Times New Roman" w:cs="Times New Roman"/>
          <w:b/>
          <w:bCs/>
          <w:color w:val="auto"/>
          <w:sz w:val="26"/>
          <w:szCs w:val="26"/>
        </w:rPr>
        <w:t>Mô hình cơ cấu tổ chức</w:t>
      </w:r>
      <w:bookmarkEnd w:id="12"/>
      <w:bookmarkEnd w:id="13"/>
      <w:bookmarkEnd w:id="14"/>
    </w:p>
    <w:p w14:paraId="2B70E217" w14:textId="6B7BFE0C" w:rsidR="00DD1FFC" w:rsidRPr="00EE5B95" w:rsidRDefault="00892069" w:rsidP="004529A8">
      <w:pPr>
        <w:pStyle w:val="Heading3"/>
        <w:numPr>
          <w:ilvl w:val="0"/>
          <w:numId w:val="2"/>
        </w:numPr>
        <w:spacing w:line="360" w:lineRule="auto"/>
        <w:rPr>
          <w:rFonts w:ascii="Times New Roman" w:hAnsi="Times New Roman" w:cs="Times New Roman"/>
          <w:b/>
          <w:bCs/>
          <w:color w:val="auto"/>
          <w:sz w:val="26"/>
          <w:szCs w:val="26"/>
        </w:rPr>
      </w:pPr>
      <w:bookmarkStart w:id="15" w:name="_Toc50884341"/>
      <w:bookmarkStart w:id="16" w:name="_Toc170070513"/>
      <w:bookmarkStart w:id="17" w:name="_Toc180704304"/>
      <w:r w:rsidRPr="00EE5B95">
        <w:rPr>
          <w:rFonts w:ascii="Times New Roman" w:hAnsi="Times New Roman" w:cs="Times New Roman"/>
          <w:b/>
          <w:bCs/>
          <w:color w:val="auto"/>
          <w:sz w:val="26"/>
          <w:szCs w:val="26"/>
        </w:rPr>
        <w:t>Sơ đồ tổ chức</w:t>
      </w:r>
      <w:bookmarkEnd w:id="15"/>
      <w:bookmarkEnd w:id="16"/>
      <w:bookmarkEnd w:id="17"/>
      <w:r w:rsidR="00DD1FFC" w:rsidRPr="00EE5B95">
        <w:rPr>
          <w:rFonts w:ascii="Times New Roman" w:hAnsi="Times New Roman" w:cs="Times New Roman"/>
          <w:b/>
          <w:bCs/>
          <w:color w:val="auto"/>
          <w:sz w:val="26"/>
          <w:szCs w:val="26"/>
        </w:rPr>
        <w:t xml:space="preserve"> </w:t>
      </w:r>
    </w:p>
    <w:p w14:paraId="249E5497" w14:textId="77777777" w:rsidR="00DD1FFC" w:rsidRPr="00EE5B95" w:rsidRDefault="00DD1FFC" w:rsidP="004529A8">
      <w:pPr>
        <w:spacing w:line="360" w:lineRule="auto"/>
        <w:rPr>
          <w:rFonts w:ascii="Times New Roman" w:eastAsia="Times New Roman" w:hAnsi="Times New Roman" w:cs="Times New Roman"/>
          <w:sz w:val="26"/>
          <w:szCs w:val="26"/>
        </w:rPr>
      </w:pPr>
      <w:r w:rsidRPr="00EE5B95">
        <w:rPr>
          <w:rFonts w:ascii="Times New Roman" w:eastAsia="Times New Roman" w:hAnsi="Times New Roman" w:cs="Times New Roman"/>
          <w:noProof/>
          <w:sz w:val="26"/>
          <w:szCs w:val="26"/>
        </w:rPr>
        <w:drawing>
          <wp:inline distT="0" distB="0" distL="0" distR="0" wp14:anchorId="3C80C958" wp14:editId="0B500C88">
            <wp:extent cx="6256020" cy="3566160"/>
            <wp:effectExtent l="38100" t="0" r="49530" b="0"/>
            <wp:docPr id="10768404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691FDC3A" w14:textId="12FCC352" w:rsidR="00DD1FFC" w:rsidRPr="00EE5B95" w:rsidRDefault="00BF139D" w:rsidP="004529A8">
      <w:pPr>
        <w:pStyle w:val="Caption"/>
        <w:spacing w:line="360" w:lineRule="auto"/>
        <w:rPr>
          <w:rFonts w:cs="Times New Roman"/>
          <w:sz w:val="26"/>
          <w:szCs w:val="26"/>
        </w:rPr>
      </w:pPr>
      <w:bookmarkStart w:id="18" w:name="_Toc50884342"/>
      <w:bookmarkStart w:id="19" w:name="_Toc180713868"/>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1</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w:t>
      </w:r>
      <w:r w:rsidR="00F56D7E">
        <w:rPr>
          <w:rFonts w:cs="Times New Roman"/>
          <w:sz w:val="26"/>
          <w:szCs w:val="26"/>
        </w:rPr>
        <w:fldChar w:fldCharType="end"/>
      </w:r>
      <w:r w:rsidRPr="00EE5B95">
        <w:rPr>
          <w:rFonts w:cs="Times New Roman"/>
          <w:sz w:val="26"/>
          <w:szCs w:val="26"/>
          <w:lang w:val="vi-VN"/>
        </w:rPr>
        <w:t xml:space="preserve"> Sơ đồ tổ chức</w:t>
      </w:r>
      <w:bookmarkEnd w:id="19"/>
    </w:p>
    <w:p w14:paraId="06507FD4" w14:textId="77777777" w:rsidR="00DD1FFC" w:rsidRPr="00EE5B95" w:rsidRDefault="00DD1FFC" w:rsidP="004529A8">
      <w:pPr>
        <w:pStyle w:val="Heading3"/>
        <w:numPr>
          <w:ilvl w:val="0"/>
          <w:numId w:val="2"/>
        </w:numPr>
        <w:spacing w:line="360" w:lineRule="auto"/>
        <w:rPr>
          <w:rFonts w:ascii="Times New Roman" w:hAnsi="Times New Roman" w:cs="Times New Roman"/>
          <w:b/>
          <w:bCs/>
          <w:color w:val="auto"/>
          <w:sz w:val="26"/>
          <w:szCs w:val="26"/>
        </w:rPr>
      </w:pPr>
      <w:bookmarkStart w:id="20" w:name="_Toc170070514"/>
      <w:bookmarkStart w:id="21" w:name="_Toc180704305"/>
      <w:r w:rsidRPr="00EE5B95">
        <w:rPr>
          <w:rFonts w:ascii="Times New Roman" w:hAnsi="Times New Roman" w:cs="Times New Roman"/>
          <w:b/>
          <w:bCs/>
          <w:color w:val="auto"/>
          <w:sz w:val="26"/>
          <w:szCs w:val="26"/>
        </w:rPr>
        <w:t>Ý nghĩa các bộ phận</w:t>
      </w:r>
      <w:bookmarkEnd w:id="20"/>
      <w:bookmarkEnd w:id="21"/>
    </w:p>
    <w:tbl>
      <w:tblPr>
        <w:tblStyle w:val="TableGrid"/>
        <w:tblW w:w="0" w:type="auto"/>
        <w:tblLayout w:type="fixed"/>
        <w:tblLook w:val="04A0" w:firstRow="1" w:lastRow="0" w:firstColumn="1" w:lastColumn="0" w:noHBand="0" w:noVBand="1"/>
      </w:tblPr>
      <w:tblGrid>
        <w:gridCol w:w="821"/>
        <w:gridCol w:w="1544"/>
        <w:gridCol w:w="7260"/>
      </w:tblGrid>
      <w:tr w:rsidR="0099586A" w:rsidRPr="00EE5B95" w14:paraId="66413ED4" w14:textId="77777777" w:rsidTr="006B587C">
        <w:tc>
          <w:tcPr>
            <w:tcW w:w="821" w:type="dxa"/>
            <w:shd w:val="clear" w:color="auto" w:fill="FFFF00"/>
            <w:vAlign w:val="center"/>
          </w:tcPr>
          <w:p w14:paraId="5944AAED" w14:textId="77777777" w:rsidR="00DD1FFC" w:rsidRPr="00EE5B95" w:rsidRDefault="00DD1FFC" w:rsidP="004529A8">
            <w:pPr>
              <w:spacing w:line="360" w:lineRule="auto"/>
              <w:jc w:val="center"/>
              <w:rPr>
                <w:rFonts w:ascii="Times New Roman" w:hAnsi="Times New Roman" w:cs="Times New Roman"/>
                <w:b/>
                <w:bCs/>
                <w:sz w:val="26"/>
                <w:szCs w:val="26"/>
              </w:rPr>
            </w:pPr>
            <w:r w:rsidRPr="00EE5B95">
              <w:rPr>
                <w:rFonts w:ascii="Times New Roman" w:hAnsi="Times New Roman" w:cs="Times New Roman"/>
                <w:b/>
                <w:bCs/>
                <w:sz w:val="26"/>
                <w:szCs w:val="26"/>
              </w:rPr>
              <w:t>STT</w:t>
            </w:r>
          </w:p>
        </w:tc>
        <w:tc>
          <w:tcPr>
            <w:tcW w:w="1544" w:type="dxa"/>
            <w:shd w:val="clear" w:color="auto" w:fill="FFFF00"/>
            <w:vAlign w:val="center"/>
          </w:tcPr>
          <w:p w14:paraId="3A5E27CE" w14:textId="77777777" w:rsidR="00DD1FFC" w:rsidRPr="00EE5B95" w:rsidRDefault="00DD1FFC" w:rsidP="004529A8">
            <w:pPr>
              <w:spacing w:line="360" w:lineRule="auto"/>
              <w:jc w:val="center"/>
              <w:rPr>
                <w:rFonts w:ascii="Times New Roman" w:hAnsi="Times New Roman" w:cs="Times New Roman"/>
                <w:b/>
                <w:bCs/>
                <w:sz w:val="26"/>
                <w:szCs w:val="26"/>
              </w:rPr>
            </w:pPr>
            <w:r w:rsidRPr="00EE5B95">
              <w:rPr>
                <w:rFonts w:ascii="Times New Roman" w:hAnsi="Times New Roman" w:cs="Times New Roman"/>
                <w:b/>
                <w:bCs/>
                <w:sz w:val="26"/>
                <w:szCs w:val="26"/>
              </w:rPr>
              <w:t>Tên bộ phận</w:t>
            </w:r>
          </w:p>
        </w:tc>
        <w:tc>
          <w:tcPr>
            <w:tcW w:w="7260" w:type="dxa"/>
            <w:shd w:val="clear" w:color="auto" w:fill="FFFF00"/>
            <w:vAlign w:val="center"/>
          </w:tcPr>
          <w:p w14:paraId="4929DE48" w14:textId="77777777" w:rsidR="00DD1FFC" w:rsidRPr="00EE5B95" w:rsidRDefault="00DD1FFC" w:rsidP="004529A8">
            <w:pPr>
              <w:spacing w:line="360" w:lineRule="auto"/>
              <w:jc w:val="center"/>
              <w:rPr>
                <w:rFonts w:ascii="Times New Roman" w:hAnsi="Times New Roman" w:cs="Times New Roman"/>
                <w:b/>
                <w:bCs/>
                <w:sz w:val="26"/>
                <w:szCs w:val="26"/>
              </w:rPr>
            </w:pPr>
            <w:r w:rsidRPr="00EE5B95">
              <w:rPr>
                <w:rFonts w:ascii="Times New Roman" w:hAnsi="Times New Roman" w:cs="Times New Roman"/>
                <w:b/>
                <w:bCs/>
                <w:sz w:val="26"/>
                <w:szCs w:val="26"/>
              </w:rPr>
              <w:t>Mô tả</w:t>
            </w:r>
          </w:p>
        </w:tc>
      </w:tr>
      <w:tr w:rsidR="0099586A" w:rsidRPr="00EE5B95" w14:paraId="2C29F6E7" w14:textId="77777777" w:rsidTr="006B587C">
        <w:tc>
          <w:tcPr>
            <w:tcW w:w="821" w:type="dxa"/>
            <w:vAlign w:val="center"/>
          </w:tcPr>
          <w:p w14:paraId="70144093" w14:textId="77777777" w:rsidR="00DD1FFC" w:rsidRPr="00EE5B95" w:rsidRDefault="00DD1FF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1</w:t>
            </w:r>
          </w:p>
        </w:tc>
        <w:tc>
          <w:tcPr>
            <w:tcW w:w="1544" w:type="dxa"/>
          </w:tcPr>
          <w:p w14:paraId="53FE4761" w14:textId="0952831D" w:rsidR="00DD1FFC" w:rsidRPr="00EE5B95" w:rsidRDefault="00DD1FFC"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 xml:space="preserve"> </w:t>
            </w:r>
            <w:r w:rsidR="001811B8" w:rsidRPr="00EE5B95">
              <w:rPr>
                <w:rFonts w:ascii="Times New Roman" w:hAnsi="Times New Roman" w:cs="Times New Roman"/>
                <w:sz w:val="26"/>
                <w:szCs w:val="26"/>
              </w:rPr>
              <w:t>Phòng</w:t>
            </w:r>
            <w:r w:rsidRPr="00EE5B95">
              <w:rPr>
                <w:rFonts w:ascii="Times New Roman" w:hAnsi="Times New Roman" w:cs="Times New Roman"/>
                <w:sz w:val="26"/>
                <w:szCs w:val="26"/>
              </w:rPr>
              <w:t xml:space="preserve"> ban khám bệnh</w:t>
            </w:r>
          </w:p>
        </w:tc>
        <w:tc>
          <w:tcPr>
            <w:tcW w:w="7260" w:type="dxa"/>
          </w:tcPr>
          <w:p w14:paraId="5D05375E" w14:textId="65A7CBF2" w:rsidR="00DD1FFC" w:rsidRPr="00EE5B95" w:rsidRDefault="00EA64D6"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rPr>
              <w:t>Đây là bộ phận chính của phòng khám, nơi tiếp nhận bệnh nhân đến thăm khám và chẩn đoán. Các bác sĩ sẽ thực hiện việc kiểm tra sức khỏe, ghi nhận triệu chứng và lịch sử bệnh lý của bệnh nhân. Phòng ban này cũng tổ chức các hoạt động tư vấn sức khỏe, chăm sóc bệnh nhân và lên kế hoạch điều trị tùy theo từng trường hợp cụ thể.</w:t>
            </w:r>
          </w:p>
        </w:tc>
      </w:tr>
      <w:tr w:rsidR="0099586A" w:rsidRPr="00EE5B95" w14:paraId="401EB5EB" w14:textId="77777777" w:rsidTr="006B587C">
        <w:tc>
          <w:tcPr>
            <w:tcW w:w="821" w:type="dxa"/>
            <w:vAlign w:val="center"/>
          </w:tcPr>
          <w:p w14:paraId="60F1C904" w14:textId="77777777" w:rsidR="00DD1FFC" w:rsidRPr="00EE5B95" w:rsidRDefault="00DD1FF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lastRenderedPageBreak/>
              <w:t>2</w:t>
            </w:r>
          </w:p>
        </w:tc>
        <w:tc>
          <w:tcPr>
            <w:tcW w:w="1544" w:type="dxa"/>
          </w:tcPr>
          <w:p w14:paraId="36B99B22" w14:textId="77777777" w:rsidR="00DD1FFC" w:rsidRPr="00EE5B95" w:rsidRDefault="00DD1FFC"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Phòng ban xét nghiệm</w:t>
            </w:r>
          </w:p>
        </w:tc>
        <w:tc>
          <w:tcPr>
            <w:tcW w:w="7260" w:type="dxa"/>
          </w:tcPr>
          <w:p w14:paraId="09814AC9" w14:textId="3C70FC65" w:rsidR="00DD1FFC" w:rsidRPr="00EE5B95" w:rsidRDefault="0051329C"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Phòng ban này thực hiện các xét nghiệm cần thiết để hỗ trợ cho việc chẩn đoán bệnh. Các mẫu bệnh phẩm như máu, nước tiểu và các mẫu khác sẽ được phân tích tại đây. Kết quả xét nghiệm sẽ được gửi đến các bác sĩ trong phòng khám để đưa ra các quyết định điều trị phù hợp.</w:t>
            </w:r>
          </w:p>
        </w:tc>
      </w:tr>
      <w:tr w:rsidR="0099586A" w:rsidRPr="00EE5B95" w14:paraId="0954BF65" w14:textId="77777777" w:rsidTr="006B587C">
        <w:tc>
          <w:tcPr>
            <w:tcW w:w="821" w:type="dxa"/>
            <w:vAlign w:val="center"/>
          </w:tcPr>
          <w:p w14:paraId="7535DB59" w14:textId="77777777" w:rsidR="00DD1FFC" w:rsidRPr="00EE5B95" w:rsidRDefault="00DD1FF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3</w:t>
            </w:r>
          </w:p>
        </w:tc>
        <w:tc>
          <w:tcPr>
            <w:tcW w:w="1544" w:type="dxa"/>
          </w:tcPr>
          <w:p w14:paraId="2E2CE383" w14:textId="77777777" w:rsidR="00DD1FFC" w:rsidRPr="00EE5B95" w:rsidRDefault="00DD1FFC"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Phòng ban hành chính</w:t>
            </w:r>
          </w:p>
        </w:tc>
        <w:tc>
          <w:tcPr>
            <w:tcW w:w="7260" w:type="dxa"/>
          </w:tcPr>
          <w:p w14:paraId="0B20EDF0" w14:textId="67707694" w:rsidR="00DD1FFC" w:rsidRPr="00EE5B95" w:rsidRDefault="00DD1FFC"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 xml:space="preserve"> </w:t>
            </w:r>
            <w:r w:rsidR="0051329C" w:rsidRPr="00EE5B95">
              <w:rPr>
                <w:rFonts w:ascii="Times New Roman" w:hAnsi="Times New Roman" w:cs="Times New Roman"/>
                <w:sz w:val="26"/>
                <w:szCs w:val="26"/>
              </w:rPr>
              <w:t>Đây là bộ phận quản lý các hoạt động hành chính, tài chính và nhân sự của phòng khám. Phòng ban này đảm bảo việc tổ chức hồ sơ bệnh nhân, lập hóa đơn, bảo hiểm y tế và các thủ tục liên quan đến sự hoạt động của phòng khám. Họ cũng phụ trách quản lý lịch làm việc của nhân viên và hỗ trợ các phòng ban khác trong công việc hàng ngày.</w:t>
            </w:r>
          </w:p>
        </w:tc>
      </w:tr>
      <w:tr w:rsidR="0099586A" w:rsidRPr="00EE5B95" w14:paraId="07B081CD" w14:textId="77777777" w:rsidTr="006B587C">
        <w:tc>
          <w:tcPr>
            <w:tcW w:w="821" w:type="dxa"/>
            <w:vAlign w:val="center"/>
          </w:tcPr>
          <w:p w14:paraId="5EF28A7D" w14:textId="4E0D8443" w:rsidR="00DD1FFC" w:rsidRPr="00EE5B95" w:rsidRDefault="007E4379"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sz w:val="26"/>
                <w:szCs w:val="26"/>
                <w:lang w:val="vi-VN"/>
              </w:rPr>
              <w:t>4</w:t>
            </w:r>
          </w:p>
        </w:tc>
        <w:tc>
          <w:tcPr>
            <w:tcW w:w="1544" w:type="dxa"/>
          </w:tcPr>
          <w:p w14:paraId="19B7D85F" w14:textId="77777777" w:rsidR="00DD1FFC" w:rsidRPr="00EE5B95" w:rsidRDefault="00DD1FFC"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Phòng ban quản trị</w:t>
            </w:r>
          </w:p>
        </w:tc>
        <w:tc>
          <w:tcPr>
            <w:tcW w:w="7260" w:type="dxa"/>
          </w:tcPr>
          <w:p w14:paraId="3CF46AC3" w14:textId="5A96F647" w:rsidR="00DD1FFC" w:rsidRPr="00EE5B95" w:rsidRDefault="0051329C"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Phòng ban này đảm nhận nhiệm vụ giám sát và quản lý tất cả các hoạt động của phòng khám. Họ đảm bảo rằng mọi quy trình và chính sách được thực hiện hiệu quả, phối hợp giữa các bộ phận và xử lý các vấn đề phát sinh. Phòng ban quản trị cũng tham gia vào việc phát triển chiến lược dài hạn của phòng khám và đánh giá hiệu quả hoạt động.</w:t>
            </w:r>
          </w:p>
        </w:tc>
      </w:tr>
      <w:tr w:rsidR="00DD1FFC" w:rsidRPr="00EE5B95" w14:paraId="29BBB1C4" w14:textId="77777777" w:rsidTr="006B587C">
        <w:tc>
          <w:tcPr>
            <w:tcW w:w="821" w:type="dxa"/>
            <w:vAlign w:val="center"/>
          </w:tcPr>
          <w:p w14:paraId="1970497A" w14:textId="6F2DA584" w:rsidR="00DD1FFC" w:rsidRPr="00EE5B95" w:rsidRDefault="007E4379"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sz w:val="26"/>
                <w:szCs w:val="26"/>
                <w:lang w:val="vi-VN"/>
              </w:rPr>
              <w:t>5</w:t>
            </w:r>
          </w:p>
        </w:tc>
        <w:tc>
          <w:tcPr>
            <w:tcW w:w="1544" w:type="dxa"/>
          </w:tcPr>
          <w:p w14:paraId="03BF830C" w14:textId="77777777" w:rsidR="00DD1FFC" w:rsidRPr="00EE5B95" w:rsidRDefault="00DD1FFC"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Giám đốc</w:t>
            </w:r>
          </w:p>
        </w:tc>
        <w:tc>
          <w:tcPr>
            <w:tcW w:w="7260" w:type="dxa"/>
          </w:tcPr>
          <w:p w14:paraId="65131FE6" w14:textId="419F6C5E" w:rsidR="00DD1FFC" w:rsidRPr="00EE5B95" w:rsidRDefault="0051329C"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Giám đốc là người đứng đầu phòng khám, chịu trách nhiệm quản lý toàn bộ hoạt động và đưa ra hướng đi chiến lược cho phòng khám. Giám đốc sẽ làm việc với các phòng ban để đảm bảo dịch vụ chăm sóc sức khỏe chất lượng cao cho bệnh nhân, đồng thời quản lý tài chính, nhân sự và phát triển kế hoạch kinh doanh cho tương lai.</w:t>
            </w:r>
          </w:p>
        </w:tc>
      </w:tr>
    </w:tbl>
    <w:p w14:paraId="0896E0CE" w14:textId="7117FE19" w:rsidR="00DD1FFC" w:rsidRPr="00EE5B95" w:rsidRDefault="00BF139D" w:rsidP="004529A8">
      <w:pPr>
        <w:pStyle w:val="Caption"/>
        <w:spacing w:line="360" w:lineRule="auto"/>
        <w:rPr>
          <w:rFonts w:cs="Times New Roman"/>
          <w:sz w:val="26"/>
          <w:szCs w:val="26"/>
        </w:rPr>
      </w:pPr>
      <w:bookmarkStart w:id="22" w:name="_Toc180703134"/>
      <w:r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1</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1</w:t>
      </w:r>
      <w:r w:rsidR="007A7B40" w:rsidRPr="00EE5B95">
        <w:rPr>
          <w:rFonts w:cs="Times New Roman"/>
          <w:sz w:val="26"/>
          <w:szCs w:val="26"/>
        </w:rPr>
        <w:fldChar w:fldCharType="end"/>
      </w:r>
      <w:r w:rsidRPr="00EE5B95">
        <w:rPr>
          <w:rFonts w:cs="Times New Roman"/>
          <w:sz w:val="26"/>
          <w:szCs w:val="26"/>
          <w:lang w:val="vi-VN"/>
        </w:rPr>
        <w:t xml:space="preserve"> Ý nghĩa các bộ phận</w:t>
      </w:r>
      <w:bookmarkEnd w:id="22"/>
    </w:p>
    <w:p w14:paraId="1F3AF5D6" w14:textId="77777777" w:rsidR="00DD1FFC" w:rsidRPr="00EE5B95" w:rsidRDefault="00DD1FFC" w:rsidP="004529A8">
      <w:pPr>
        <w:spacing w:line="360" w:lineRule="auto"/>
        <w:rPr>
          <w:rFonts w:ascii="Times New Roman" w:hAnsi="Times New Roman" w:cs="Times New Roman"/>
          <w:sz w:val="26"/>
          <w:szCs w:val="26"/>
        </w:rPr>
      </w:pPr>
    </w:p>
    <w:p w14:paraId="1B2A0A36" w14:textId="14258E55" w:rsidR="679FBE49" w:rsidRPr="00EE5B95" w:rsidRDefault="679FBE49" w:rsidP="004529A8">
      <w:pPr>
        <w:spacing w:line="360" w:lineRule="auto"/>
        <w:rPr>
          <w:rFonts w:ascii="Times New Roman" w:hAnsi="Times New Roman" w:cs="Times New Roman"/>
          <w:sz w:val="26"/>
          <w:szCs w:val="26"/>
          <w:lang w:val="vi-VN"/>
        </w:rPr>
      </w:pPr>
    </w:p>
    <w:p w14:paraId="3F14762F" w14:textId="729189A8" w:rsidR="6B8EF4F3" w:rsidRPr="00EE5B95" w:rsidRDefault="6B8EF4F3" w:rsidP="004529A8">
      <w:pPr>
        <w:spacing w:line="360" w:lineRule="auto"/>
        <w:rPr>
          <w:rFonts w:ascii="Times New Roman" w:hAnsi="Times New Roman" w:cs="Times New Roman"/>
          <w:sz w:val="26"/>
          <w:szCs w:val="26"/>
        </w:rPr>
      </w:pPr>
    </w:p>
    <w:p w14:paraId="65D4CAD5" w14:textId="77777777" w:rsidR="009D71D4" w:rsidRPr="00EE5B95" w:rsidRDefault="009D71D4" w:rsidP="004529A8">
      <w:pPr>
        <w:pStyle w:val="Heading2"/>
        <w:numPr>
          <w:ilvl w:val="0"/>
          <w:numId w:val="1"/>
        </w:numPr>
        <w:spacing w:line="360" w:lineRule="auto"/>
        <w:rPr>
          <w:rFonts w:ascii="Times New Roman" w:hAnsi="Times New Roman" w:cs="Times New Roman"/>
          <w:b/>
          <w:bCs/>
          <w:color w:val="auto"/>
          <w:sz w:val="26"/>
          <w:szCs w:val="26"/>
        </w:rPr>
      </w:pPr>
      <w:bookmarkStart w:id="23" w:name="_Toc180704306"/>
      <w:bookmarkEnd w:id="18"/>
      <w:r w:rsidRPr="00EE5B95">
        <w:rPr>
          <w:rFonts w:ascii="Times New Roman" w:hAnsi="Times New Roman" w:cs="Times New Roman"/>
          <w:b/>
          <w:bCs/>
          <w:color w:val="auto"/>
          <w:sz w:val="26"/>
          <w:szCs w:val="26"/>
        </w:rPr>
        <w:lastRenderedPageBreak/>
        <w:t>Product</w:t>
      </w:r>
      <w:r w:rsidRPr="00EE5B95">
        <w:rPr>
          <w:rFonts w:ascii="Times New Roman" w:hAnsi="Times New Roman" w:cs="Times New Roman"/>
          <w:b/>
          <w:bCs/>
          <w:color w:val="auto"/>
          <w:sz w:val="26"/>
          <w:szCs w:val="26"/>
          <w:lang w:val="vi-VN"/>
        </w:rPr>
        <w:t xml:space="preserve"> Backlog</w:t>
      </w:r>
      <w:bookmarkEnd w:id="23"/>
    </w:p>
    <w:p w14:paraId="2F76354E" w14:textId="77777777" w:rsidR="009D71D4" w:rsidRPr="00EE5B95" w:rsidRDefault="009D71D4" w:rsidP="004529A8">
      <w:pPr>
        <w:spacing w:line="360" w:lineRule="auto"/>
        <w:rPr>
          <w:rFonts w:ascii="Times New Roman" w:hAnsi="Times New Roman" w:cs="Times New Roman"/>
          <w:sz w:val="26"/>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1870"/>
        <w:gridCol w:w="1870"/>
      </w:tblGrid>
      <w:tr w:rsidR="0099586A" w:rsidRPr="00EE5B95" w14:paraId="319259A0" w14:textId="77777777" w:rsidTr="006B587C">
        <w:tc>
          <w:tcPr>
            <w:tcW w:w="1000" w:type="pct"/>
          </w:tcPr>
          <w:p w14:paraId="64E7C8B3"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StoryID</w:t>
            </w:r>
          </w:p>
        </w:tc>
        <w:tc>
          <w:tcPr>
            <w:tcW w:w="1000" w:type="pct"/>
          </w:tcPr>
          <w:p w14:paraId="2B0B734A"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Story Name</w:t>
            </w:r>
          </w:p>
        </w:tc>
        <w:tc>
          <w:tcPr>
            <w:tcW w:w="1000" w:type="pct"/>
          </w:tcPr>
          <w:p w14:paraId="7152A5D0"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User Story</w:t>
            </w:r>
          </w:p>
        </w:tc>
        <w:tc>
          <w:tcPr>
            <w:tcW w:w="1000" w:type="pct"/>
          </w:tcPr>
          <w:p w14:paraId="0AB004CB"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Priority</w:t>
            </w:r>
          </w:p>
        </w:tc>
        <w:tc>
          <w:tcPr>
            <w:tcW w:w="1000" w:type="pct"/>
          </w:tcPr>
          <w:p w14:paraId="1DB4865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Estimation (Story Points)</w:t>
            </w:r>
          </w:p>
        </w:tc>
      </w:tr>
      <w:tr w:rsidR="0099586A" w:rsidRPr="00EE5B95" w14:paraId="522C690C" w14:textId="77777777" w:rsidTr="006B587C">
        <w:tc>
          <w:tcPr>
            <w:tcW w:w="1000" w:type="pct"/>
          </w:tcPr>
          <w:p w14:paraId="5685146F"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US-101</w:t>
            </w:r>
          </w:p>
        </w:tc>
        <w:tc>
          <w:tcPr>
            <w:tcW w:w="1000" w:type="pct"/>
          </w:tcPr>
          <w:p w14:paraId="4A6DC0D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Đăng nhập</w:t>
            </w:r>
          </w:p>
        </w:tc>
        <w:tc>
          <w:tcPr>
            <w:tcW w:w="1000" w:type="pct"/>
          </w:tcPr>
          <w:p w14:paraId="6F8BBBC3"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bệnh nhân và nhân viên bệnh viện, tôi muốn có thể đăng nhập vào phần mềm của bệnh viện</w:t>
            </w:r>
          </w:p>
        </w:tc>
        <w:tc>
          <w:tcPr>
            <w:tcW w:w="1000" w:type="pct"/>
          </w:tcPr>
          <w:p w14:paraId="5EAF28DD"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00BF9E6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1D0D2C6C" w14:textId="77777777" w:rsidTr="006B587C">
        <w:tc>
          <w:tcPr>
            <w:tcW w:w="1000" w:type="pct"/>
          </w:tcPr>
          <w:p w14:paraId="0CC6E1D5"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US-102</w:t>
            </w:r>
          </w:p>
        </w:tc>
        <w:tc>
          <w:tcPr>
            <w:tcW w:w="1000" w:type="pct"/>
          </w:tcPr>
          <w:p w14:paraId="44D2599B"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Đăng ký</w:t>
            </w:r>
          </w:p>
        </w:tc>
        <w:tc>
          <w:tcPr>
            <w:tcW w:w="1000" w:type="pct"/>
          </w:tcPr>
          <w:p w14:paraId="54C4761C"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bệnh nhân, tôi muốn đăng ký tài khoản để sử dụng các dịch vụ của bệnh viện</w:t>
            </w:r>
          </w:p>
        </w:tc>
        <w:tc>
          <w:tcPr>
            <w:tcW w:w="1000" w:type="pct"/>
          </w:tcPr>
          <w:p w14:paraId="0FF3F21B"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1C9BB8CC"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431F6A7A" w14:textId="77777777" w:rsidTr="006B587C">
        <w:tc>
          <w:tcPr>
            <w:tcW w:w="1000" w:type="pct"/>
          </w:tcPr>
          <w:p w14:paraId="1D6DFB8F"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US-103</w:t>
            </w:r>
          </w:p>
        </w:tc>
        <w:tc>
          <w:tcPr>
            <w:tcW w:w="1000" w:type="pct"/>
          </w:tcPr>
          <w:p w14:paraId="1F586C00"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Lấy lại mật khẩu</w:t>
            </w:r>
          </w:p>
        </w:tc>
        <w:tc>
          <w:tcPr>
            <w:tcW w:w="1000" w:type="pct"/>
          </w:tcPr>
          <w:p w14:paraId="1E3407AE"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bệnh nhân, tôi muốn lấy lại mật khẩu của mình nếu tôi quên để có thể đăng nhập trở lại.</w:t>
            </w:r>
          </w:p>
        </w:tc>
        <w:tc>
          <w:tcPr>
            <w:tcW w:w="1000" w:type="pct"/>
          </w:tcPr>
          <w:p w14:paraId="4D176338"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Trung bình</w:t>
            </w:r>
          </w:p>
        </w:tc>
        <w:tc>
          <w:tcPr>
            <w:tcW w:w="1000" w:type="pct"/>
          </w:tcPr>
          <w:p w14:paraId="1546405A"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r>
      <w:tr w:rsidR="0099586A" w:rsidRPr="00EE5B95" w14:paraId="11BBB0CF" w14:textId="77777777" w:rsidTr="006B587C">
        <w:tc>
          <w:tcPr>
            <w:tcW w:w="1000" w:type="pct"/>
          </w:tcPr>
          <w:p w14:paraId="2744A37D"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US-104</w:t>
            </w:r>
          </w:p>
        </w:tc>
        <w:tc>
          <w:tcPr>
            <w:tcW w:w="1000" w:type="pct"/>
          </w:tcPr>
          <w:p w14:paraId="0F40ABBC"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Tra cứu lịch khám</w:t>
            </w:r>
          </w:p>
        </w:tc>
        <w:tc>
          <w:tcPr>
            <w:tcW w:w="1000" w:type="pct"/>
          </w:tcPr>
          <w:p w14:paraId="3F08FD0D"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 xml:space="preserve">Là bệnh nhân, tôi muốn tìm </w:t>
            </w:r>
            <w:r w:rsidRPr="00EE5B95">
              <w:rPr>
                <w:rFonts w:ascii="Times New Roman" w:hAnsi="Times New Roman" w:cs="Times New Roman"/>
                <w:sz w:val="26"/>
                <w:szCs w:val="26"/>
              </w:rPr>
              <w:lastRenderedPageBreak/>
              <w:t>kiếm bác sĩ để đặt khám bệnh phù hợp.</w:t>
            </w:r>
          </w:p>
        </w:tc>
        <w:tc>
          <w:tcPr>
            <w:tcW w:w="1000" w:type="pct"/>
          </w:tcPr>
          <w:p w14:paraId="56E0A693"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lastRenderedPageBreak/>
              <w:t>Trung bình</w:t>
            </w:r>
          </w:p>
        </w:tc>
        <w:tc>
          <w:tcPr>
            <w:tcW w:w="1000" w:type="pct"/>
          </w:tcPr>
          <w:p w14:paraId="036340DB"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r>
      <w:tr w:rsidR="0099586A" w:rsidRPr="00EE5B95" w14:paraId="310AEC6C" w14:textId="77777777" w:rsidTr="006B587C">
        <w:tc>
          <w:tcPr>
            <w:tcW w:w="1000" w:type="pct"/>
          </w:tcPr>
          <w:p w14:paraId="687A9EDB"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US-105</w:t>
            </w:r>
          </w:p>
        </w:tc>
        <w:tc>
          <w:tcPr>
            <w:tcW w:w="1000" w:type="pct"/>
          </w:tcPr>
          <w:p w14:paraId="432D377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thông tin bác sĩ</w:t>
            </w:r>
          </w:p>
        </w:tc>
        <w:tc>
          <w:tcPr>
            <w:tcW w:w="1000" w:type="pct"/>
          </w:tcPr>
          <w:p w14:paraId="38B58608"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bệnh nhân, tôi muốn xem thông tin chi tiết của bác sĩ để chọn bác sĩ phù hợp cho lịch khám của mình.</w:t>
            </w:r>
          </w:p>
        </w:tc>
        <w:tc>
          <w:tcPr>
            <w:tcW w:w="1000" w:type="pct"/>
          </w:tcPr>
          <w:p w14:paraId="26E3A46B"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Thấp</w:t>
            </w:r>
          </w:p>
        </w:tc>
        <w:tc>
          <w:tcPr>
            <w:tcW w:w="1000" w:type="pct"/>
          </w:tcPr>
          <w:p w14:paraId="0627699A"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w:t>
            </w:r>
          </w:p>
        </w:tc>
      </w:tr>
      <w:tr w:rsidR="0099586A" w:rsidRPr="00EE5B95" w14:paraId="3A17DEF1" w14:textId="77777777" w:rsidTr="006B587C">
        <w:tc>
          <w:tcPr>
            <w:tcW w:w="1000" w:type="pct"/>
          </w:tcPr>
          <w:p w14:paraId="0B1CBCE9"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US-106</w:t>
            </w:r>
          </w:p>
        </w:tc>
        <w:tc>
          <w:tcPr>
            <w:tcW w:w="1000" w:type="pct"/>
          </w:tcPr>
          <w:p w14:paraId="6887E9AB"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bệnh án của tôi</w:t>
            </w:r>
          </w:p>
        </w:tc>
        <w:tc>
          <w:tcPr>
            <w:tcW w:w="1000" w:type="pct"/>
          </w:tcPr>
          <w:p w14:paraId="411C39B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bệnh nhân, tôi muốn xem bệnh án của chính mình để theo dõi tình trạng sức khỏe của tôi.</w:t>
            </w:r>
          </w:p>
        </w:tc>
        <w:tc>
          <w:tcPr>
            <w:tcW w:w="1000" w:type="pct"/>
          </w:tcPr>
          <w:p w14:paraId="72DEC6DE"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678024FD"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75FB28F8" w14:textId="77777777" w:rsidTr="006B587C">
        <w:tc>
          <w:tcPr>
            <w:tcW w:w="1000" w:type="pct"/>
          </w:tcPr>
          <w:p w14:paraId="40D0A602"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US-107</w:t>
            </w:r>
          </w:p>
        </w:tc>
        <w:tc>
          <w:tcPr>
            <w:tcW w:w="1000" w:type="pct"/>
          </w:tcPr>
          <w:p w14:paraId="1F7D6821"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tài khoản</w:t>
            </w:r>
          </w:p>
        </w:tc>
        <w:tc>
          <w:tcPr>
            <w:tcW w:w="1000" w:type="pct"/>
          </w:tcPr>
          <w:p w14:paraId="291085D1"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bệnh nhân, tôi muốn xem và cập nhật thông tin tài khoản của chính mình.</w:t>
            </w:r>
          </w:p>
        </w:tc>
        <w:tc>
          <w:tcPr>
            <w:tcW w:w="1000" w:type="pct"/>
          </w:tcPr>
          <w:p w14:paraId="79EA75DE"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32B8C8C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51F54C57" w14:textId="77777777" w:rsidTr="006B587C">
        <w:tc>
          <w:tcPr>
            <w:tcW w:w="1000" w:type="pct"/>
          </w:tcPr>
          <w:p w14:paraId="3F5FB884"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US-108</w:t>
            </w:r>
          </w:p>
        </w:tc>
        <w:tc>
          <w:tcPr>
            <w:tcW w:w="1000" w:type="pct"/>
          </w:tcPr>
          <w:p w14:paraId="563674B2"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Nhắn tin cho bác sĩ</w:t>
            </w:r>
          </w:p>
        </w:tc>
        <w:tc>
          <w:tcPr>
            <w:tcW w:w="1000" w:type="pct"/>
          </w:tcPr>
          <w:p w14:paraId="0227BB37"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 xml:space="preserve">Là bệnh nhân, tôi muốn được nhân viên tư </w:t>
            </w:r>
            <w:r w:rsidRPr="00EE5B95">
              <w:rPr>
                <w:rFonts w:ascii="Times New Roman" w:hAnsi="Times New Roman" w:cs="Times New Roman"/>
                <w:sz w:val="26"/>
                <w:szCs w:val="26"/>
              </w:rPr>
              <w:lastRenderedPageBreak/>
              <w:t>vấn trực tuyến để tiết kiệm thời gian đi đến phòng khám.</w:t>
            </w:r>
          </w:p>
        </w:tc>
        <w:tc>
          <w:tcPr>
            <w:tcW w:w="1000" w:type="pct"/>
          </w:tcPr>
          <w:p w14:paraId="4945EBB2"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lastRenderedPageBreak/>
              <w:t>Thấp</w:t>
            </w:r>
          </w:p>
        </w:tc>
        <w:tc>
          <w:tcPr>
            <w:tcW w:w="1000" w:type="pct"/>
          </w:tcPr>
          <w:p w14:paraId="1A6FE6C8"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w:t>
            </w:r>
          </w:p>
        </w:tc>
      </w:tr>
      <w:tr w:rsidR="0099586A" w:rsidRPr="00EE5B95" w14:paraId="7AA424FD" w14:textId="77777777" w:rsidTr="006B587C">
        <w:tc>
          <w:tcPr>
            <w:tcW w:w="1000" w:type="pct"/>
          </w:tcPr>
          <w:p w14:paraId="4A7E7C99"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US-109</w:t>
            </w:r>
          </w:p>
        </w:tc>
        <w:tc>
          <w:tcPr>
            <w:tcW w:w="1000" w:type="pct"/>
          </w:tcPr>
          <w:p w14:paraId="717ECEFF"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thông báo</w:t>
            </w:r>
          </w:p>
        </w:tc>
        <w:tc>
          <w:tcPr>
            <w:tcW w:w="1000" w:type="pct"/>
          </w:tcPr>
          <w:p w14:paraId="28D80F8A"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bệnh nhân, tôi muốn xem thông báo lịch hẹn cũng như các thông báo liên quan tới các dịch vụ của phòng khám.</w:t>
            </w:r>
          </w:p>
        </w:tc>
        <w:tc>
          <w:tcPr>
            <w:tcW w:w="1000" w:type="pct"/>
          </w:tcPr>
          <w:p w14:paraId="03D8E133"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Thấp</w:t>
            </w:r>
          </w:p>
        </w:tc>
        <w:tc>
          <w:tcPr>
            <w:tcW w:w="1000" w:type="pct"/>
          </w:tcPr>
          <w:p w14:paraId="3244209E"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w:t>
            </w:r>
          </w:p>
        </w:tc>
      </w:tr>
      <w:tr w:rsidR="0099586A" w:rsidRPr="00EE5B95" w14:paraId="17FEE892" w14:textId="77777777" w:rsidTr="006B587C">
        <w:tc>
          <w:tcPr>
            <w:tcW w:w="1000" w:type="pct"/>
          </w:tcPr>
          <w:p w14:paraId="062BE4B7"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US-110</w:t>
            </w:r>
          </w:p>
        </w:tc>
        <w:tc>
          <w:tcPr>
            <w:tcW w:w="1000" w:type="pct"/>
          </w:tcPr>
          <w:p w14:paraId="5CF1FC0C"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Thanh toán</w:t>
            </w:r>
          </w:p>
        </w:tc>
        <w:tc>
          <w:tcPr>
            <w:tcW w:w="1000" w:type="pct"/>
          </w:tcPr>
          <w:p w14:paraId="4A5F41B5"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lễ tân, tôi muốn được thực hiện nhiệm vụ thanh toán tiền dịch vụ khám cho khách hàng.</w:t>
            </w:r>
          </w:p>
        </w:tc>
        <w:tc>
          <w:tcPr>
            <w:tcW w:w="1000" w:type="pct"/>
          </w:tcPr>
          <w:p w14:paraId="4368A56E"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Thấp</w:t>
            </w:r>
          </w:p>
        </w:tc>
        <w:tc>
          <w:tcPr>
            <w:tcW w:w="1000" w:type="pct"/>
          </w:tcPr>
          <w:p w14:paraId="209F3D49"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w:t>
            </w:r>
          </w:p>
        </w:tc>
      </w:tr>
      <w:tr w:rsidR="0099586A" w:rsidRPr="00EE5B95" w14:paraId="2C9375FD" w14:textId="77777777" w:rsidTr="006B587C">
        <w:tc>
          <w:tcPr>
            <w:tcW w:w="1000" w:type="pct"/>
          </w:tcPr>
          <w:p w14:paraId="292CF4B8"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US-111</w:t>
            </w:r>
          </w:p>
        </w:tc>
        <w:tc>
          <w:tcPr>
            <w:tcW w:w="1000" w:type="pct"/>
          </w:tcPr>
          <w:p w14:paraId="3CB4FBDA"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bệnh án</w:t>
            </w:r>
          </w:p>
        </w:tc>
        <w:tc>
          <w:tcPr>
            <w:tcW w:w="1000" w:type="pct"/>
          </w:tcPr>
          <w:p w14:paraId="062EBF34"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 xml:space="preserve">Là bác sĩ, tôi muốn có thể xem và quản lý bệnh án của bệnh nhân để theo dõi quá trình điều trị và đưa ra quyết </w:t>
            </w:r>
            <w:r w:rsidRPr="00EE5B95">
              <w:rPr>
                <w:rFonts w:ascii="Times New Roman" w:hAnsi="Times New Roman" w:cs="Times New Roman"/>
                <w:sz w:val="26"/>
                <w:szCs w:val="26"/>
              </w:rPr>
              <w:lastRenderedPageBreak/>
              <w:t>định y khoa chính xác.</w:t>
            </w:r>
          </w:p>
        </w:tc>
        <w:tc>
          <w:tcPr>
            <w:tcW w:w="1000" w:type="pct"/>
          </w:tcPr>
          <w:p w14:paraId="4A69DBAC"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lastRenderedPageBreak/>
              <w:t>Trung bình</w:t>
            </w:r>
          </w:p>
        </w:tc>
        <w:tc>
          <w:tcPr>
            <w:tcW w:w="1000" w:type="pct"/>
          </w:tcPr>
          <w:p w14:paraId="5A1D2EA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r>
      <w:tr w:rsidR="0099586A" w:rsidRPr="00EE5B95" w14:paraId="10E297E9" w14:textId="77777777" w:rsidTr="006B587C">
        <w:tc>
          <w:tcPr>
            <w:tcW w:w="1000" w:type="pct"/>
          </w:tcPr>
          <w:p w14:paraId="30224307"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US-112</w:t>
            </w:r>
          </w:p>
        </w:tc>
        <w:tc>
          <w:tcPr>
            <w:tcW w:w="1000" w:type="pct"/>
          </w:tcPr>
          <w:p w14:paraId="2D722E6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Gửi yêu cầu xét nghiệm</w:t>
            </w:r>
          </w:p>
        </w:tc>
        <w:tc>
          <w:tcPr>
            <w:tcW w:w="1000" w:type="pct"/>
          </w:tcPr>
          <w:p w14:paraId="106AC424"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bác sĩ, tôi muốn yêu cầu kết quả khám bệnh từ 1 bác sĩ khác để có thêm thông tin về bệnh.</w:t>
            </w:r>
          </w:p>
        </w:tc>
        <w:tc>
          <w:tcPr>
            <w:tcW w:w="1000" w:type="pct"/>
          </w:tcPr>
          <w:p w14:paraId="6AF35EAF"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Trung bình</w:t>
            </w:r>
          </w:p>
        </w:tc>
        <w:tc>
          <w:tcPr>
            <w:tcW w:w="1000" w:type="pct"/>
          </w:tcPr>
          <w:p w14:paraId="158455F7"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r>
      <w:tr w:rsidR="0099586A" w:rsidRPr="00EE5B95" w14:paraId="50D4F4CE" w14:textId="77777777" w:rsidTr="006B587C">
        <w:tc>
          <w:tcPr>
            <w:tcW w:w="1000" w:type="pct"/>
          </w:tcPr>
          <w:p w14:paraId="5FEA7B71"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US-113</w:t>
            </w:r>
          </w:p>
        </w:tc>
        <w:tc>
          <w:tcPr>
            <w:tcW w:w="1000" w:type="pct"/>
          </w:tcPr>
          <w:p w14:paraId="418E87ED"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hồ sơ bệnh án</w:t>
            </w:r>
          </w:p>
        </w:tc>
        <w:tc>
          <w:tcPr>
            <w:tcW w:w="1000" w:type="pct"/>
          </w:tcPr>
          <w:p w14:paraId="14015BD4"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bác sĩ, tôi muốn xem hồ sơ bệnh án của tất cả bệnh nhân của tôi.</w:t>
            </w:r>
          </w:p>
        </w:tc>
        <w:tc>
          <w:tcPr>
            <w:tcW w:w="1000" w:type="pct"/>
          </w:tcPr>
          <w:p w14:paraId="132C877F"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2E56BE72"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6C2C4AAA" w14:textId="77777777" w:rsidTr="006B587C">
        <w:tc>
          <w:tcPr>
            <w:tcW w:w="1000" w:type="pct"/>
          </w:tcPr>
          <w:p w14:paraId="14C05110"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US-114</w:t>
            </w:r>
          </w:p>
        </w:tc>
        <w:tc>
          <w:tcPr>
            <w:tcW w:w="1000" w:type="pct"/>
          </w:tcPr>
          <w:p w14:paraId="30F29E91"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phiếu khám bệnh</w:t>
            </w:r>
          </w:p>
        </w:tc>
        <w:tc>
          <w:tcPr>
            <w:tcW w:w="1000" w:type="pct"/>
          </w:tcPr>
          <w:p w14:paraId="66B9ECA7"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lễ tân và bác sĩ, tôi muốn quản lý như thêm, sửa các phiếu khám bệnh để tổ chức và xử lý thông tin khám bệnh hiệu quả.</w:t>
            </w:r>
          </w:p>
        </w:tc>
        <w:tc>
          <w:tcPr>
            <w:tcW w:w="1000" w:type="pct"/>
          </w:tcPr>
          <w:p w14:paraId="05B8A38E"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17672CBF"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7881BA6A" w14:textId="77777777" w:rsidTr="006B587C">
        <w:tc>
          <w:tcPr>
            <w:tcW w:w="1000" w:type="pct"/>
          </w:tcPr>
          <w:p w14:paraId="7A394D32"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US-115</w:t>
            </w:r>
          </w:p>
        </w:tc>
        <w:tc>
          <w:tcPr>
            <w:tcW w:w="1000" w:type="pct"/>
          </w:tcPr>
          <w:p w14:paraId="035377AC"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phiếu khám bệnh</w:t>
            </w:r>
          </w:p>
        </w:tc>
        <w:tc>
          <w:tcPr>
            <w:tcW w:w="1000" w:type="pct"/>
          </w:tcPr>
          <w:p w14:paraId="3422A261"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 xml:space="preserve">Là bệnh nhân, bác sĩ, lễ tân tôi muốn xem phiếu khám </w:t>
            </w:r>
            <w:r w:rsidRPr="00EE5B95">
              <w:rPr>
                <w:rFonts w:ascii="Times New Roman" w:hAnsi="Times New Roman" w:cs="Times New Roman"/>
                <w:sz w:val="26"/>
                <w:szCs w:val="26"/>
              </w:rPr>
              <w:lastRenderedPageBreak/>
              <w:t>bệnh để hiểu rõ thêm thông tin bệnh.</w:t>
            </w:r>
          </w:p>
        </w:tc>
        <w:tc>
          <w:tcPr>
            <w:tcW w:w="1000" w:type="pct"/>
          </w:tcPr>
          <w:p w14:paraId="2FBC331E"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lastRenderedPageBreak/>
              <w:t>Cao</w:t>
            </w:r>
          </w:p>
        </w:tc>
        <w:tc>
          <w:tcPr>
            <w:tcW w:w="1000" w:type="pct"/>
          </w:tcPr>
          <w:p w14:paraId="6201C224"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57B4B905" w14:textId="77777777" w:rsidTr="006B587C">
        <w:tc>
          <w:tcPr>
            <w:tcW w:w="1000" w:type="pct"/>
          </w:tcPr>
          <w:p w14:paraId="23D95E75"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US-116</w:t>
            </w:r>
          </w:p>
        </w:tc>
        <w:tc>
          <w:tcPr>
            <w:tcW w:w="1000" w:type="pct"/>
          </w:tcPr>
          <w:p w14:paraId="65098259"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Đánh giá và nhận xét</w:t>
            </w:r>
          </w:p>
        </w:tc>
        <w:tc>
          <w:tcPr>
            <w:tcW w:w="1000" w:type="pct"/>
          </w:tcPr>
          <w:p w14:paraId="38DA73FD"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bệnh nhân, tôi muốn nêu ý kiến của mình về các dịch vụ của phòng khám.</w:t>
            </w:r>
          </w:p>
        </w:tc>
        <w:tc>
          <w:tcPr>
            <w:tcW w:w="1000" w:type="pct"/>
          </w:tcPr>
          <w:p w14:paraId="2FA07AB7"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Thấp</w:t>
            </w:r>
          </w:p>
        </w:tc>
        <w:tc>
          <w:tcPr>
            <w:tcW w:w="1000" w:type="pct"/>
          </w:tcPr>
          <w:p w14:paraId="3A909519"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w:t>
            </w:r>
          </w:p>
        </w:tc>
      </w:tr>
      <w:tr w:rsidR="0099586A" w:rsidRPr="00EE5B95" w14:paraId="762BEE96" w14:textId="77777777" w:rsidTr="006B587C">
        <w:tc>
          <w:tcPr>
            <w:tcW w:w="1000" w:type="pct"/>
          </w:tcPr>
          <w:p w14:paraId="4B2AE5F5"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US-117</w:t>
            </w:r>
          </w:p>
        </w:tc>
        <w:tc>
          <w:tcPr>
            <w:tcW w:w="1000" w:type="pct"/>
          </w:tcPr>
          <w:p w14:paraId="47C4CC7C"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hồ sơ bệnh án</w:t>
            </w:r>
          </w:p>
        </w:tc>
        <w:tc>
          <w:tcPr>
            <w:tcW w:w="1000" w:type="pct"/>
          </w:tcPr>
          <w:p w14:paraId="63E57AC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bệnh nhân, tôi muốn quản được cập nhập các thông tin cá nhân và thêm hồ sơ bệnh án cho người thân.</w:t>
            </w:r>
          </w:p>
        </w:tc>
        <w:tc>
          <w:tcPr>
            <w:tcW w:w="1000" w:type="pct"/>
          </w:tcPr>
          <w:p w14:paraId="75A3F3F0"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2DD2419D"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55EFDAA5" w14:textId="77777777" w:rsidTr="006B587C">
        <w:tc>
          <w:tcPr>
            <w:tcW w:w="1000" w:type="pct"/>
          </w:tcPr>
          <w:p w14:paraId="0E6CE66F"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US-118</w:t>
            </w:r>
          </w:p>
        </w:tc>
        <w:tc>
          <w:tcPr>
            <w:tcW w:w="1000" w:type="pct"/>
          </w:tcPr>
          <w:p w14:paraId="02D0E035"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Tra cứu bệnh nhân</w:t>
            </w:r>
          </w:p>
        </w:tc>
        <w:tc>
          <w:tcPr>
            <w:tcW w:w="1000" w:type="pct"/>
          </w:tcPr>
          <w:p w14:paraId="2236075B"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bác sĩ, tôi muốn tra cứu thông tin bệnh nhân một cách nhanh chóng.</w:t>
            </w:r>
          </w:p>
        </w:tc>
        <w:tc>
          <w:tcPr>
            <w:tcW w:w="1000" w:type="pct"/>
          </w:tcPr>
          <w:p w14:paraId="0DC4E71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Trung bình</w:t>
            </w:r>
          </w:p>
        </w:tc>
        <w:tc>
          <w:tcPr>
            <w:tcW w:w="1000" w:type="pct"/>
          </w:tcPr>
          <w:p w14:paraId="55E1E3E0"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r>
      <w:tr w:rsidR="0099586A" w:rsidRPr="00EE5B95" w14:paraId="43700004" w14:textId="77777777" w:rsidTr="006B587C">
        <w:tc>
          <w:tcPr>
            <w:tcW w:w="1000" w:type="pct"/>
          </w:tcPr>
          <w:p w14:paraId="6DA3D6B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US-119</w:t>
            </w:r>
          </w:p>
        </w:tc>
        <w:tc>
          <w:tcPr>
            <w:tcW w:w="1000" w:type="pct"/>
          </w:tcPr>
          <w:p w14:paraId="4170FE1A"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Lập phiếu khám bệnh</w:t>
            </w:r>
          </w:p>
        </w:tc>
        <w:tc>
          <w:tcPr>
            <w:tcW w:w="1000" w:type="pct"/>
          </w:tcPr>
          <w:p w14:paraId="26D0FA32"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lễ tân, tôi muốn có thể dễ dàng lập phiếu khám bệnh cho bệnh nhân.</w:t>
            </w:r>
          </w:p>
        </w:tc>
        <w:tc>
          <w:tcPr>
            <w:tcW w:w="1000" w:type="pct"/>
          </w:tcPr>
          <w:p w14:paraId="3A1B2655"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3E9A605F"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74220B08" w14:textId="77777777" w:rsidTr="006B587C">
        <w:tc>
          <w:tcPr>
            <w:tcW w:w="1000" w:type="pct"/>
          </w:tcPr>
          <w:p w14:paraId="3ABD7BAF"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lastRenderedPageBreak/>
              <w:t>US-120</w:t>
            </w:r>
          </w:p>
        </w:tc>
        <w:tc>
          <w:tcPr>
            <w:tcW w:w="1000" w:type="pct"/>
          </w:tcPr>
          <w:p w14:paraId="123EC770"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yêu cầu xét nghiệm</w:t>
            </w:r>
          </w:p>
        </w:tc>
        <w:tc>
          <w:tcPr>
            <w:tcW w:w="1000" w:type="pct"/>
          </w:tcPr>
          <w:p w14:paraId="0D75C585"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nhân viên xét nghiệm, tôi muốn có thể quản lý chi tiết yêu cầu xét nghiệm của bệnh nhân,nếu phát hiển lỗi nhập sai hoặc thiếu sót, để đảm bảo rằng xét nghiệm được thực hiện theo đúng yêu cầu.</w:t>
            </w:r>
          </w:p>
        </w:tc>
        <w:tc>
          <w:tcPr>
            <w:tcW w:w="1000" w:type="pct"/>
          </w:tcPr>
          <w:p w14:paraId="7A272AC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Trung bình</w:t>
            </w:r>
          </w:p>
        </w:tc>
        <w:tc>
          <w:tcPr>
            <w:tcW w:w="1000" w:type="pct"/>
          </w:tcPr>
          <w:p w14:paraId="4BA0D541"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r>
      <w:tr w:rsidR="0099586A" w:rsidRPr="00EE5B95" w14:paraId="6AA2609D" w14:textId="77777777" w:rsidTr="006B587C">
        <w:tc>
          <w:tcPr>
            <w:tcW w:w="1000" w:type="pct"/>
          </w:tcPr>
          <w:p w14:paraId="590E2BBD"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US-121</w:t>
            </w:r>
          </w:p>
        </w:tc>
        <w:tc>
          <w:tcPr>
            <w:tcW w:w="1000" w:type="pct"/>
          </w:tcPr>
          <w:p w14:paraId="0FB0D8FD"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tài khoản nhân viên</w:t>
            </w:r>
          </w:p>
        </w:tc>
        <w:tc>
          <w:tcPr>
            <w:tcW w:w="1000" w:type="pct"/>
          </w:tcPr>
          <w:p w14:paraId="0E8127E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nhân viên quản trị, tôi muốn có thể quản lý tài khoản của tất cả nhân viên, để quản lý và theo dõi quyền hoạt động của họ trong hệ thống.</w:t>
            </w:r>
          </w:p>
        </w:tc>
        <w:tc>
          <w:tcPr>
            <w:tcW w:w="1000" w:type="pct"/>
          </w:tcPr>
          <w:p w14:paraId="0BE448B2"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4FC59999"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04B827A6" w14:textId="77777777" w:rsidTr="006B587C">
        <w:tc>
          <w:tcPr>
            <w:tcW w:w="1000" w:type="pct"/>
          </w:tcPr>
          <w:p w14:paraId="726165A9"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lastRenderedPageBreak/>
              <w:t>US-122</w:t>
            </w:r>
          </w:p>
        </w:tc>
        <w:tc>
          <w:tcPr>
            <w:tcW w:w="1000" w:type="pct"/>
          </w:tcPr>
          <w:p w14:paraId="1D86038D"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lịch khám</w:t>
            </w:r>
          </w:p>
        </w:tc>
        <w:tc>
          <w:tcPr>
            <w:tcW w:w="1000" w:type="pct"/>
          </w:tcPr>
          <w:p w14:paraId="3942F524"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bệnh nhân, tôi muốn có thể quản lý lịch khám với bác sĩ theo thời gian phù hợp, để đảm bảo được chăm sóc y tế khi cần.</w:t>
            </w:r>
          </w:p>
        </w:tc>
        <w:tc>
          <w:tcPr>
            <w:tcW w:w="1000" w:type="pct"/>
          </w:tcPr>
          <w:p w14:paraId="58C33367"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5397E1A4"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47DD56FB" w14:textId="77777777" w:rsidTr="006B587C">
        <w:tc>
          <w:tcPr>
            <w:tcW w:w="1000" w:type="pct"/>
          </w:tcPr>
          <w:p w14:paraId="27D5C154"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US-123</w:t>
            </w:r>
          </w:p>
        </w:tc>
        <w:tc>
          <w:tcPr>
            <w:tcW w:w="1000" w:type="pct"/>
          </w:tcPr>
          <w:p w14:paraId="4E668BEE"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Đăng xuất</w:t>
            </w:r>
          </w:p>
        </w:tc>
        <w:tc>
          <w:tcPr>
            <w:tcW w:w="1000" w:type="pct"/>
          </w:tcPr>
          <w:p w14:paraId="4F131030"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người dùng, tôi muốn có thể đăng xuất khỏi hệ thống, để bảo vệ thông tin cá nhân của tôi và ngăn người khác truy cập vào tài khoản của tôi khi tôi không sử dụng.</w:t>
            </w:r>
          </w:p>
        </w:tc>
        <w:tc>
          <w:tcPr>
            <w:tcW w:w="1000" w:type="pct"/>
          </w:tcPr>
          <w:p w14:paraId="2960DC67"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03F42287"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5D5F74EF" w14:textId="77777777" w:rsidTr="006B587C">
        <w:tc>
          <w:tcPr>
            <w:tcW w:w="1000" w:type="pct"/>
          </w:tcPr>
          <w:p w14:paraId="115EAF08"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US-124</w:t>
            </w:r>
          </w:p>
        </w:tc>
        <w:tc>
          <w:tcPr>
            <w:tcW w:w="1000" w:type="pct"/>
          </w:tcPr>
          <w:p w14:paraId="786D8332"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danh sách bệnh nhân</w:t>
            </w:r>
          </w:p>
        </w:tc>
        <w:tc>
          <w:tcPr>
            <w:tcW w:w="1000" w:type="pct"/>
          </w:tcPr>
          <w:p w14:paraId="1C4F0556"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Nhân viên, tôi muốn xem danh sách bệnh nhân trong ngày hôm đó.</w:t>
            </w:r>
          </w:p>
        </w:tc>
        <w:tc>
          <w:tcPr>
            <w:tcW w:w="1000" w:type="pct"/>
          </w:tcPr>
          <w:p w14:paraId="1E8C6493"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Trung bình</w:t>
            </w:r>
          </w:p>
        </w:tc>
        <w:tc>
          <w:tcPr>
            <w:tcW w:w="1000" w:type="pct"/>
          </w:tcPr>
          <w:p w14:paraId="0AFB14F3"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r>
      <w:tr w:rsidR="0099586A" w:rsidRPr="00EE5B95" w14:paraId="73958BA2" w14:textId="77777777" w:rsidTr="006B587C">
        <w:tc>
          <w:tcPr>
            <w:tcW w:w="1000" w:type="pct"/>
          </w:tcPr>
          <w:p w14:paraId="3215D9AE"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lastRenderedPageBreak/>
              <w:t>US-125</w:t>
            </w:r>
          </w:p>
        </w:tc>
        <w:tc>
          <w:tcPr>
            <w:tcW w:w="1000" w:type="pct"/>
          </w:tcPr>
          <w:p w14:paraId="0B4CAE6C"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lịch đặt khám</w:t>
            </w:r>
          </w:p>
        </w:tc>
        <w:tc>
          <w:tcPr>
            <w:tcW w:w="1000" w:type="pct"/>
          </w:tcPr>
          <w:p w14:paraId="17CC2048"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Nhân viên lễ tân, tôi muốn xem lịch đặt khám online, và phê duyệt lịch khám.</w:t>
            </w:r>
          </w:p>
        </w:tc>
        <w:tc>
          <w:tcPr>
            <w:tcW w:w="1000" w:type="pct"/>
          </w:tcPr>
          <w:p w14:paraId="0CFF22BB"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32E418BB"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3F7C218F" w14:textId="77777777" w:rsidTr="006B587C">
        <w:tc>
          <w:tcPr>
            <w:tcW w:w="1000" w:type="pct"/>
          </w:tcPr>
          <w:p w14:paraId="4B1AAD8D"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US-126</w:t>
            </w:r>
          </w:p>
        </w:tc>
        <w:tc>
          <w:tcPr>
            <w:tcW w:w="1000" w:type="pct"/>
          </w:tcPr>
          <w:p w14:paraId="5980E30C"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hồ sơ bệnh án</w:t>
            </w:r>
          </w:p>
        </w:tc>
        <w:tc>
          <w:tcPr>
            <w:tcW w:w="1000" w:type="pct"/>
          </w:tcPr>
          <w:p w14:paraId="4093219F"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bác sĩ, tôi muốn được xem tất cả hồ sơ bệnh án của bệnh nhân.</w:t>
            </w:r>
          </w:p>
        </w:tc>
        <w:tc>
          <w:tcPr>
            <w:tcW w:w="1000" w:type="pct"/>
          </w:tcPr>
          <w:p w14:paraId="677D9791"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Cao</w:t>
            </w:r>
          </w:p>
        </w:tc>
        <w:tc>
          <w:tcPr>
            <w:tcW w:w="1000" w:type="pct"/>
          </w:tcPr>
          <w:p w14:paraId="582C8877"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r>
      <w:tr w:rsidR="0099586A" w:rsidRPr="00EE5B95" w14:paraId="5562FEA0" w14:textId="77777777" w:rsidTr="006B587C">
        <w:tc>
          <w:tcPr>
            <w:tcW w:w="1000" w:type="pct"/>
          </w:tcPr>
          <w:p w14:paraId="18204D1C"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US-127</w:t>
            </w:r>
          </w:p>
        </w:tc>
        <w:tc>
          <w:tcPr>
            <w:tcW w:w="1000" w:type="pct"/>
          </w:tcPr>
          <w:p w14:paraId="2A3ADCB3"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thông tin tài khoản</w:t>
            </w:r>
          </w:p>
        </w:tc>
        <w:tc>
          <w:tcPr>
            <w:tcW w:w="1000" w:type="pct"/>
          </w:tcPr>
          <w:p w14:paraId="2F319B57"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Là bệnh nhân/bác sĩ, tôi muốn xem chi tiết thông tin cá nhân của bản thân để có thể dễ dàng chỉnh sửa và cập nhật.</w:t>
            </w:r>
          </w:p>
        </w:tc>
        <w:tc>
          <w:tcPr>
            <w:tcW w:w="1000" w:type="pct"/>
          </w:tcPr>
          <w:p w14:paraId="1D212A0E"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Trung bình</w:t>
            </w:r>
          </w:p>
        </w:tc>
        <w:tc>
          <w:tcPr>
            <w:tcW w:w="1000" w:type="pct"/>
          </w:tcPr>
          <w:p w14:paraId="1C571F93" w14:textId="77777777" w:rsidR="009D71D4" w:rsidRPr="00EE5B95" w:rsidRDefault="009D71D4"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r>
    </w:tbl>
    <w:p w14:paraId="535A23F7" w14:textId="343207A9" w:rsidR="000A1977" w:rsidRPr="00EE5B95" w:rsidRDefault="002817BC" w:rsidP="004529A8">
      <w:pPr>
        <w:pStyle w:val="Caption"/>
        <w:spacing w:line="360" w:lineRule="auto"/>
        <w:rPr>
          <w:rFonts w:cs="Times New Roman"/>
          <w:sz w:val="26"/>
          <w:szCs w:val="26"/>
          <w:lang w:val="vi-VN"/>
        </w:rPr>
      </w:pPr>
      <w:bookmarkStart w:id="24" w:name="_Toc180703135"/>
      <w:r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1</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2</w:t>
      </w:r>
      <w:r w:rsidR="007A7B40" w:rsidRPr="00EE5B95">
        <w:rPr>
          <w:rFonts w:cs="Times New Roman"/>
          <w:sz w:val="26"/>
          <w:szCs w:val="26"/>
        </w:rPr>
        <w:fldChar w:fldCharType="end"/>
      </w:r>
      <w:r w:rsidRPr="00EE5B95">
        <w:rPr>
          <w:rFonts w:cs="Times New Roman"/>
          <w:sz w:val="26"/>
          <w:szCs w:val="26"/>
          <w:lang w:val="vi-VN"/>
        </w:rPr>
        <w:t xml:space="preserve"> Product Backlog</w:t>
      </w:r>
      <w:bookmarkEnd w:id="24"/>
    </w:p>
    <w:p w14:paraId="0E93B804" w14:textId="77777777" w:rsidR="002353FC" w:rsidRPr="00EE5B95" w:rsidRDefault="002353FC" w:rsidP="004529A8">
      <w:pPr>
        <w:spacing w:line="360" w:lineRule="auto"/>
        <w:rPr>
          <w:rFonts w:ascii="Times New Roman" w:eastAsiaTheme="majorEastAsia" w:hAnsi="Times New Roman" w:cs="Times New Roman"/>
          <w:sz w:val="26"/>
          <w:szCs w:val="26"/>
        </w:rPr>
      </w:pPr>
      <w:r w:rsidRPr="00EE5B95">
        <w:rPr>
          <w:rFonts w:ascii="Times New Roman" w:hAnsi="Times New Roman" w:cs="Times New Roman"/>
          <w:sz w:val="26"/>
          <w:szCs w:val="26"/>
        </w:rPr>
        <w:br w:type="page"/>
      </w:r>
    </w:p>
    <w:p w14:paraId="059A56E0" w14:textId="1D3482CF" w:rsidR="00EB5C1C" w:rsidRPr="001A416A" w:rsidRDefault="00AE28EB" w:rsidP="004529A8">
      <w:pPr>
        <w:pStyle w:val="Heading1"/>
        <w:numPr>
          <w:ilvl w:val="0"/>
          <w:numId w:val="4"/>
        </w:numPr>
        <w:spacing w:line="360" w:lineRule="auto"/>
        <w:rPr>
          <w:rFonts w:ascii="Times New Roman" w:hAnsi="Times New Roman" w:cs="Times New Roman"/>
          <w:b/>
          <w:bCs/>
          <w:color w:val="auto"/>
          <w:sz w:val="32"/>
          <w:szCs w:val="32"/>
          <w:lang w:val="vi-VN"/>
        </w:rPr>
      </w:pPr>
      <w:bookmarkStart w:id="25" w:name="_Toc180704307"/>
      <w:r w:rsidRPr="001A416A">
        <w:rPr>
          <w:rFonts w:ascii="Times New Roman" w:hAnsi="Times New Roman" w:cs="Times New Roman"/>
          <w:b/>
          <w:bCs/>
          <w:color w:val="auto"/>
          <w:sz w:val="32"/>
          <w:szCs w:val="32"/>
          <w:lang w:val="vi-VN"/>
        </w:rPr>
        <w:lastRenderedPageBreak/>
        <w:t>MÔ HÌNH HÓA YÊU CẦU</w:t>
      </w:r>
      <w:bookmarkEnd w:id="25"/>
      <w:r w:rsidRPr="001A416A">
        <w:rPr>
          <w:rFonts w:ascii="Times New Roman" w:hAnsi="Times New Roman" w:cs="Times New Roman"/>
          <w:b/>
          <w:bCs/>
          <w:color w:val="auto"/>
          <w:sz w:val="32"/>
          <w:szCs w:val="32"/>
          <w:lang w:val="vi-VN"/>
        </w:rPr>
        <w:t xml:space="preserve"> </w:t>
      </w:r>
    </w:p>
    <w:p w14:paraId="065B78BD" w14:textId="4934265F" w:rsidR="00EB5C1C" w:rsidRPr="00EE5B95" w:rsidRDefault="4341043A" w:rsidP="004529A8">
      <w:pPr>
        <w:spacing w:line="360" w:lineRule="auto"/>
        <w:rPr>
          <w:rFonts w:ascii="Times New Roman" w:hAnsi="Times New Roman" w:cs="Times New Roman"/>
          <w:b/>
          <w:bCs/>
          <w:sz w:val="26"/>
          <w:szCs w:val="26"/>
        </w:rPr>
      </w:pPr>
      <w:r w:rsidRPr="00EE5B95">
        <w:rPr>
          <w:rFonts w:ascii="Times New Roman" w:hAnsi="Times New Roman" w:cs="Times New Roman"/>
          <w:b/>
          <w:bCs/>
          <w:sz w:val="26"/>
          <w:szCs w:val="26"/>
        </w:rPr>
        <w:t>2.</w:t>
      </w:r>
      <w:r w:rsidR="4D9643E9" w:rsidRPr="00EE5B95">
        <w:rPr>
          <w:rFonts w:ascii="Times New Roman" w:hAnsi="Times New Roman" w:cs="Times New Roman"/>
          <w:b/>
          <w:bCs/>
          <w:sz w:val="26"/>
          <w:szCs w:val="26"/>
        </w:rPr>
        <w:t>1. Mô tả chức năng của ứng dụng</w:t>
      </w:r>
      <w:r w:rsidR="50C653EC" w:rsidRPr="00EE5B95">
        <w:rPr>
          <w:rFonts w:ascii="Times New Roman" w:hAnsi="Times New Roman" w:cs="Times New Roman"/>
          <w:b/>
          <w:bCs/>
          <w:sz w:val="26"/>
          <w:szCs w:val="26"/>
        </w:rPr>
        <w:t xml:space="preserve"> </w:t>
      </w:r>
      <w:r w:rsidR="4D9643E9" w:rsidRPr="00EE5B95">
        <w:rPr>
          <w:rFonts w:ascii="Times New Roman" w:hAnsi="Times New Roman" w:cs="Times New Roman"/>
          <w:b/>
          <w:bCs/>
          <w:sz w:val="26"/>
          <w:szCs w:val="26"/>
        </w:rPr>
        <w:t>Danh sách các chức năng:</w:t>
      </w:r>
    </w:p>
    <w:p w14:paraId="7E3399DD" w14:textId="6A36EEDE" w:rsidR="00EB5C1C" w:rsidRPr="00EE5B95" w:rsidRDefault="00EB5C1C" w:rsidP="004529A8">
      <w:pPr>
        <w:pStyle w:val="Heading2"/>
        <w:numPr>
          <w:ilvl w:val="0"/>
          <w:numId w:val="33"/>
        </w:numPr>
        <w:spacing w:line="360" w:lineRule="auto"/>
        <w:rPr>
          <w:rFonts w:ascii="Times New Roman" w:hAnsi="Times New Roman" w:cs="Times New Roman"/>
          <w:b/>
          <w:color w:val="auto"/>
          <w:sz w:val="26"/>
          <w:szCs w:val="26"/>
        </w:rPr>
      </w:pPr>
      <w:r w:rsidRPr="00EE5B95">
        <w:rPr>
          <w:rFonts w:ascii="Times New Roman" w:hAnsi="Times New Roman" w:cs="Times New Roman"/>
          <w:b/>
          <w:bCs/>
          <w:color w:val="auto"/>
          <w:sz w:val="26"/>
          <w:szCs w:val="26"/>
        </w:rPr>
        <w:t>Chức</w:t>
      </w:r>
      <w:r w:rsidRPr="00EE5B95">
        <w:rPr>
          <w:rFonts w:ascii="Times New Roman" w:hAnsi="Times New Roman" w:cs="Times New Roman"/>
          <w:b/>
          <w:color w:val="auto"/>
          <w:sz w:val="26"/>
          <w:szCs w:val="26"/>
        </w:rPr>
        <w:t xml:space="preserve"> năng Đăng nhập</w:t>
      </w:r>
    </w:p>
    <w:p w14:paraId="1CA29DC3" w14:textId="017EF737" w:rsidR="00EB5C1C" w:rsidRPr="00EE5B95" w:rsidRDefault="6F89D750"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xml:space="preserve"> </w:t>
      </w:r>
      <w:r w:rsidRPr="00EE5B95">
        <w:rPr>
          <w:rFonts w:ascii="Times New Roman" w:hAnsi="Times New Roman" w:cs="Times New Roman"/>
          <w:b/>
          <w:sz w:val="26"/>
          <w:szCs w:val="26"/>
        </w:rPr>
        <w:t xml:space="preserve">• </w:t>
      </w:r>
      <w:r w:rsidR="00EB5C1C" w:rsidRPr="00EE5B95">
        <w:rPr>
          <w:rFonts w:ascii="Times New Roman" w:hAnsi="Times New Roman" w:cs="Times New Roman"/>
          <w:b/>
          <w:sz w:val="26"/>
          <w:szCs w:val="26"/>
        </w:rPr>
        <w:t>Mô tả</w:t>
      </w:r>
      <w:r w:rsidR="00EB5C1C" w:rsidRPr="00EE5B95">
        <w:rPr>
          <w:rFonts w:ascii="Times New Roman" w:hAnsi="Times New Roman" w:cs="Times New Roman"/>
          <w:sz w:val="26"/>
          <w:szCs w:val="26"/>
        </w:rPr>
        <w:t xml:space="preserve"> : Người dùng có thể nhập thông tin đăng nhập để truy cập vào tài</w:t>
      </w:r>
    </w:p>
    <w:p w14:paraId="258AF9AA"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khoản cá nhân của họ.</w:t>
      </w:r>
    </w:p>
    <w:p w14:paraId="5F98AE98" w14:textId="466FB058" w:rsidR="00EB5C1C" w:rsidRPr="00EE5B95" w:rsidRDefault="52A1497D" w:rsidP="004529A8">
      <w:pPr>
        <w:spacing w:line="360" w:lineRule="auto"/>
        <w:ind w:left="720"/>
        <w:rPr>
          <w:rFonts w:ascii="Times New Roman" w:hAnsi="Times New Roman" w:cs="Times New Roman"/>
          <w:sz w:val="26"/>
          <w:szCs w:val="26"/>
        </w:rPr>
      </w:pPr>
      <w:r w:rsidRPr="00EE5B95">
        <w:rPr>
          <w:rFonts w:ascii="Times New Roman" w:hAnsi="Times New Roman" w:cs="Times New Roman"/>
          <w:b/>
          <w:sz w:val="26"/>
          <w:szCs w:val="26"/>
        </w:rPr>
        <w:t>•</w:t>
      </w:r>
      <w:r w:rsidR="00EB5C1C" w:rsidRPr="00EE5B95">
        <w:rPr>
          <w:rFonts w:ascii="Times New Roman" w:hAnsi="Times New Roman" w:cs="Times New Roman"/>
          <w:b/>
          <w:sz w:val="26"/>
          <w:szCs w:val="26"/>
        </w:rPr>
        <w:t xml:space="preserve"> Thực hiện</w:t>
      </w:r>
      <w:r w:rsidR="00EB5C1C" w:rsidRPr="00EE5B95">
        <w:rPr>
          <w:rFonts w:ascii="Times New Roman" w:hAnsi="Times New Roman" w:cs="Times New Roman"/>
          <w:sz w:val="26"/>
          <w:szCs w:val="26"/>
        </w:rPr>
        <w:t xml:space="preserve"> :</w:t>
      </w:r>
    </w:p>
    <w:p w14:paraId="7F6EF420" w14:textId="414CA186" w:rsidR="00EB5C1C" w:rsidRPr="00EE5B95" w:rsidRDefault="4A2195C2"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Nhấn vào mục "Đăng Nhập".</w:t>
      </w:r>
    </w:p>
    <w:p w14:paraId="5E9879F1" w14:textId="6A99BE32" w:rsidR="00EB5C1C" w:rsidRPr="00EE5B95" w:rsidRDefault="1C62960A"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Nhập tên đăng nhập  và mật khẩu.</w:t>
      </w:r>
    </w:p>
    <w:p w14:paraId="1A8AF862" w14:textId="3F4F39F6" w:rsidR="00EB5C1C" w:rsidRPr="00EE5B95" w:rsidRDefault="4CFC069A"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Nhấn "Đăng Nhập" để xác nhận thông tin.</w:t>
      </w:r>
    </w:p>
    <w:p w14:paraId="6067754E" w14:textId="135E95B9" w:rsidR="00EB5C1C" w:rsidRPr="00EE5B95" w:rsidRDefault="25B3C4FD"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Kết quả</w:t>
      </w:r>
      <w:r w:rsidR="00EB5C1C" w:rsidRPr="00EE5B95">
        <w:rPr>
          <w:rFonts w:ascii="Times New Roman" w:hAnsi="Times New Roman" w:cs="Times New Roman"/>
          <w:sz w:val="26"/>
          <w:szCs w:val="26"/>
        </w:rPr>
        <w:t xml:space="preserve"> : Nếu thông tin đúng, người dùng được chuyển đến màn hình chính</w:t>
      </w:r>
    </w:p>
    <w:p w14:paraId="7C0C29E4"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của ứng dụng với tài khoản của mình.</w:t>
      </w:r>
    </w:p>
    <w:p w14:paraId="79B019FE" w14:textId="7C52D6A7" w:rsidR="00EB5C1C" w:rsidRPr="00EE5B95" w:rsidRDefault="29DB29BF" w:rsidP="004529A8">
      <w:pPr>
        <w:spacing w:line="360" w:lineRule="auto"/>
        <w:ind w:left="720"/>
        <w:rPr>
          <w:rFonts w:ascii="Times New Roman" w:hAnsi="Times New Roman" w:cs="Times New Roman"/>
          <w:b/>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Điều kiện , quy định:</w:t>
      </w:r>
    </w:p>
    <w:p w14:paraId="73E22360" w14:textId="42AC7DC4" w:rsidR="00EB5C1C" w:rsidRPr="00EE5B95" w:rsidRDefault="3FDDEF1B"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Yêu cầu nhập đầy đủ thông tin đăng nhập (tên đăng nhập và mật</w:t>
      </w:r>
    </w:p>
    <w:p w14:paraId="45740EB0"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khẩu).</w:t>
      </w:r>
    </w:p>
    <w:p w14:paraId="106456AC" w14:textId="5B89F935" w:rsidR="00EB5C1C" w:rsidRPr="00EE5B95" w:rsidRDefault="314F9B90"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54FD2DF" w:rsidRPr="00EE5B95">
        <w:rPr>
          <w:rFonts w:ascii="Times New Roman" w:hAnsi="Times New Roman" w:cs="Times New Roman"/>
          <w:sz w:val="26"/>
          <w:szCs w:val="26"/>
        </w:rPr>
        <w:t xml:space="preserve"> </w:t>
      </w:r>
      <w:r w:rsidR="00EB5C1C" w:rsidRPr="00EE5B95">
        <w:rPr>
          <w:rFonts w:ascii="Times New Roman" w:hAnsi="Times New Roman" w:cs="Times New Roman"/>
          <w:sz w:val="26"/>
          <w:szCs w:val="26"/>
        </w:rPr>
        <w:t>Xác minh tính đúng đắn của thông tin với cơ sở dữ liệu người dùng.</w:t>
      </w:r>
    </w:p>
    <w:p w14:paraId="745DCB10" w14:textId="1D570ADA" w:rsidR="00EB5C1C" w:rsidRPr="00EE5B95" w:rsidRDefault="2F2BDA46"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Kiểm tra thỏa mãn các ràng buộc toàn vẹn trên các trường đăng nhập</w:t>
      </w:r>
    </w:p>
    <w:p w14:paraId="4D44290F" w14:textId="10AF2556" w:rsidR="00EB5C1C" w:rsidRPr="00EE5B95" w:rsidRDefault="275075F1"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Cung cấp các thông báo lỗi nếu thông tin đăng nhập không đúng.</w:t>
      </w:r>
    </w:p>
    <w:p w14:paraId="4AE81537"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xml:space="preserve"> </w:t>
      </w:r>
    </w:p>
    <w:p w14:paraId="4482C6FB" w14:textId="23859B93" w:rsidR="00EB5C1C" w:rsidRPr="00EE5B95" w:rsidRDefault="1FB79570" w:rsidP="004529A8">
      <w:pPr>
        <w:pStyle w:val="ListParagraph"/>
        <w:numPr>
          <w:ilvl w:val="0"/>
          <w:numId w:val="33"/>
        </w:numPr>
        <w:spacing w:line="360" w:lineRule="auto"/>
        <w:outlineLvl w:val="1"/>
        <w:rPr>
          <w:rFonts w:ascii="Times New Roman" w:hAnsi="Times New Roman" w:cs="Times New Roman"/>
          <w:b/>
          <w:sz w:val="26"/>
          <w:szCs w:val="26"/>
        </w:rPr>
      </w:pPr>
      <w:r w:rsidRPr="00EE5B95">
        <w:rPr>
          <w:rFonts w:ascii="Times New Roman" w:hAnsi="Times New Roman" w:cs="Times New Roman"/>
          <w:b/>
          <w:bCs/>
          <w:sz w:val="26"/>
          <w:szCs w:val="26"/>
        </w:rPr>
        <w:t>2.1.2</w:t>
      </w:r>
      <w:r w:rsidR="66C86785" w:rsidRPr="00EE5B95">
        <w:rPr>
          <w:rFonts w:ascii="Times New Roman" w:hAnsi="Times New Roman" w:cs="Times New Roman"/>
          <w:b/>
          <w:bCs/>
          <w:sz w:val="26"/>
          <w:szCs w:val="26"/>
        </w:rPr>
        <w:t xml:space="preserve"> </w:t>
      </w:r>
      <w:r w:rsidR="00EB5C1C" w:rsidRPr="00EE5B95">
        <w:rPr>
          <w:rFonts w:ascii="Times New Roman" w:hAnsi="Times New Roman" w:cs="Times New Roman"/>
          <w:b/>
          <w:sz w:val="26"/>
          <w:szCs w:val="26"/>
        </w:rPr>
        <w:t>Chức năng Lấy lại mật khẩu</w:t>
      </w:r>
    </w:p>
    <w:p w14:paraId="68186984" w14:textId="2836B376" w:rsidR="00EB5C1C" w:rsidRPr="00EE5B95" w:rsidRDefault="1A7113D2"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Mô tả</w:t>
      </w:r>
      <w:r w:rsidR="00EB5C1C" w:rsidRPr="00EE5B95">
        <w:rPr>
          <w:rFonts w:ascii="Times New Roman" w:hAnsi="Times New Roman" w:cs="Times New Roman"/>
          <w:sz w:val="26"/>
          <w:szCs w:val="26"/>
        </w:rPr>
        <w:t xml:space="preserve"> : Người dùng có thể lấy lại mật khẩu hiện tại của mình để đảm bảo</w:t>
      </w:r>
    </w:p>
    <w:p w14:paraId="0B94E118"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tính bảo mật tài khoản.</w:t>
      </w:r>
    </w:p>
    <w:p w14:paraId="698C1E06" w14:textId="7960353C" w:rsidR="00EB5C1C" w:rsidRPr="00EE5B95" w:rsidRDefault="495E2B2A"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lastRenderedPageBreak/>
        <w:t>•</w:t>
      </w:r>
      <w:r w:rsidR="00EB5C1C" w:rsidRPr="00EE5B95">
        <w:rPr>
          <w:rFonts w:ascii="Times New Roman" w:hAnsi="Times New Roman" w:cs="Times New Roman"/>
          <w:b/>
          <w:sz w:val="26"/>
          <w:szCs w:val="26"/>
        </w:rPr>
        <w:t xml:space="preserve"> Thực hiện</w:t>
      </w:r>
      <w:r w:rsidR="00EB5C1C" w:rsidRPr="00EE5B95">
        <w:rPr>
          <w:rFonts w:ascii="Times New Roman" w:hAnsi="Times New Roman" w:cs="Times New Roman"/>
          <w:sz w:val="26"/>
          <w:szCs w:val="26"/>
        </w:rPr>
        <w:t xml:space="preserve"> :</w:t>
      </w:r>
    </w:p>
    <w:p w14:paraId="3F68B0E2" w14:textId="4FAB6F26" w:rsidR="00EB5C1C" w:rsidRPr="00EE5B95" w:rsidRDefault="4C5DD40B"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Trong phần đăng nhập chọn “lấy lại mật khẩu”</w:t>
      </w:r>
    </w:p>
    <w:p w14:paraId="2E56ACBD" w14:textId="3BEE0E42" w:rsidR="00EB5C1C" w:rsidRPr="00EE5B95" w:rsidRDefault="4AF2D4FA"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Nhập mật khẩu hiện tại và sau đó nhập mật khẩu mới.</w:t>
      </w:r>
    </w:p>
    <w:p w14:paraId="4E2D91F2" w14:textId="6EC3DBEE" w:rsidR="00EB5C1C" w:rsidRPr="00EE5B95" w:rsidRDefault="5FCE26A0"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Nhấn "Lưu" để xác nhận thay đổi.</w:t>
      </w:r>
    </w:p>
    <w:p w14:paraId="097B3912" w14:textId="594E2C01" w:rsidR="00EB5C1C" w:rsidRPr="00EE5B95" w:rsidRDefault="2181D503"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Kết quả </w:t>
      </w:r>
      <w:r w:rsidR="00EB5C1C" w:rsidRPr="00EE5B95">
        <w:rPr>
          <w:rFonts w:ascii="Times New Roman" w:hAnsi="Times New Roman" w:cs="Times New Roman"/>
          <w:sz w:val="26"/>
          <w:szCs w:val="26"/>
        </w:rPr>
        <w:t>: Mật khẩu của người dùng được thay đổi và có hiệu lực ngay lập</w:t>
      </w:r>
    </w:p>
    <w:p w14:paraId="57492534" w14:textId="07980345"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tức.</w:t>
      </w:r>
    </w:p>
    <w:p w14:paraId="2C25288A" w14:textId="7948FC27" w:rsidR="00EB5C1C" w:rsidRPr="00EE5B95" w:rsidRDefault="128DA819" w:rsidP="004529A8">
      <w:pPr>
        <w:spacing w:line="360" w:lineRule="auto"/>
        <w:ind w:left="720"/>
        <w:rPr>
          <w:rFonts w:ascii="Times New Roman" w:hAnsi="Times New Roman" w:cs="Times New Roman"/>
          <w:b/>
          <w:sz w:val="26"/>
          <w:szCs w:val="26"/>
        </w:rPr>
      </w:pPr>
      <w:r w:rsidRPr="00EE5B95">
        <w:rPr>
          <w:rFonts w:ascii="Times New Roman" w:hAnsi="Times New Roman" w:cs="Times New Roman"/>
          <w:b/>
          <w:sz w:val="26"/>
          <w:szCs w:val="26"/>
        </w:rPr>
        <w:t>•</w:t>
      </w:r>
      <w:r w:rsidR="00EB5C1C" w:rsidRPr="00EE5B95">
        <w:rPr>
          <w:rFonts w:ascii="Times New Roman" w:hAnsi="Times New Roman" w:cs="Times New Roman"/>
          <w:b/>
          <w:sz w:val="26"/>
          <w:szCs w:val="26"/>
        </w:rPr>
        <w:t xml:space="preserve"> Điều kiện , quy định:</w:t>
      </w:r>
    </w:p>
    <w:p w14:paraId="2890F825" w14:textId="2BFA1E1F" w:rsidR="00EB5C1C" w:rsidRPr="00EE5B95" w:rsidRDefault="7416A7C0"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Yêu cầu nhập mật khẩu hiện tại để xác thực người dùng.</w:t>
      </w:r>
    </w:p>
    <w:p w14:paraId="5C8C7E41" w14:textId="64963E6E" w:rsidR="00EB5C1C" w:rsidRPr="00EE5B95" w:rsidRDefault="6217648B"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Mật khẩu mới phải đáp ứng yêu cầu độ mạnh mật khẩu (ví dụ: ít</w:t>
      </w:r>
    </w:p>
    <w:p w14:paraId="14D46326"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nhất 8 ký tự, chứa cả chữ cái và số).</w:t>
      </w:r>
    </w:p>
    <w:p w14:paraId="32EC72FC" w14:textId="2BD8B248" w:rsidR="00EB5C1C" w:rsidRPr="00EE5B95" w:rsidRDefault="24CED280"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Kiểm tra thỏa mãn các ràng buộc toàn vẹn trên các trường nhập mật</w:t>
      </w:r>
    </w:p>
    <w:p w14:paraId="340400A5"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khẩu</w:t>
      </w:r>
    </w:p>
    <w:p w14:paraId="18997E47"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xml:space="preserve"> </w:t>
      </w:r>
    </w:p>
    <w:p w14:paraId="174AB354" w14:textId="3F22FC82" w:rsidR="01733638" w:rsidRPr="00EE5B95" w:rsidRDefault="01733638" w:rsidP="004529A8">
      <w:pPr>
        <w:pStyle w:val="ListParagraph"/>
        <w:numPr>
          <w:ilvl w:val="0"/>
          <w:numId w:val="33"/>
        </w:numPr>
        <w:spacing w:line="360" w:lineRule="auto"/>
        <w:outlineLvl w:val="1"/>
        <w:rPr>
          <w:rFonts w:ascii="Times New Roman" w:eastAsia="Times New Roman" w:hAnsi="Times New Roman" w:cs="Times New Roman"/>
          <w:b/>
          <w:sz w:val="26"/>
          <w:szCs w:val="26"/>
        </w:rPr>
      </w:pPr>
      <w:r w:rsidRPr="00EE5B95">
        <w:rPr>
          <w:rFonts w:ascii="Times New Roman" w:hAnsi="Times New Roman" w:cs="Times New Roman"/>
          <w:b/>
          <w:bCs/>
          <w:sz w:val="26"/>
          <w:szCs w:val="26"/>
        </w:rPr>
        <w:t>Chức</w:t>
      </w:r>
      <w:r w:rsidRPr="00EE5B95">
        <w:rPr>
          <w:rFonts w:ascii="Times New Roman" w:hAnsi="Times New Roman" w:cs="Times New Roman"/>
          <w:b/>
          <w:sz w:val="26"/>
          <w:szCs w:val="26"/>
        </w:rPr>
        <w:t xml:space="preserve"> năng </w:t>
      </w:r>
      <w:r w:rsidRPr="00EE5B95">
        <w:rPr>
          <w:rFonts w:ascii="Times New Roman" w:eastAsia="Times New Roman" w:hAnsi="Times New Roman" w:cs="Times New Roman"/>
          <w:b/>
          <w:color w:val="000000" w:themeColor="text1"/>
          <w:sz w:val="26"/>
          <w:szCs w:val="26"/>
        </w:rPr>
        <w:t>Quản lý tài khoản nhân viên</w:t>
      </w:r>
    </w:p>
    <w:p w14:paraId="6BE70A13" w14:textId="0BF7BE43" w:rsidR="3D9470DE" w:rsidRPr="00EE5B95" w:rsidRDefault="671F243A" w:rsidP="004529A8">
      <w:pPr>
        <w:spacing w:line="360" w:lineRule="auto"/>
        <w:ind w:left="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01733638" w:rsidRPr="00EE5B95">
        <w:rPr>
          <w:rFonts w:ascii="Times New Roman" w:hAnsi="Times New Roman" w:cs="Times New Roman"/>
          <w:b/>
          <w:sz w:val="26"/>
          <w:szCs w:val="26"/>
        </w:rPr>
        <w:t xml:space="preserve"> Mô tả </w:t>
      </w:r>
      <w:r w:rsidR="01733638" w:rsidRPr="00EE5B95">
        <w:rPr>
          <w:rFonts w:ascii="Times New Roman" w:hAnsi="Times New Roman" w:cs="Times New Roman"/>
          <w:sz w:val="26"/>
          <w:szCs w:val="26"/>
        </w:rPr>
        <w:t>: adim có thể  xem và sửa được</w:t>
      </w:r>
      <w:r w:rsidR="01733638" w:rsidRPr="00EE5B95">
        <w:rPr>
          <w:rFonts w:ascii="Times New Roman" w:eastAsia="Times New Roman" w:hAnsi="Times New Roman" w:cs="Times New Roman"/>
          <w:color w:val="000000" w:themeColor="text1"/>
          <w:sz w:val="26"/>
          <w:szCs w:val="26"/>
        </w:rPr>
        <w:t xml:space="preserve"> tài khoản nhân viên</w:t>
      </w:r>
    </w:p>
    <w:p w14:paraId="083BEB97" w14:textId="0B1D0770" w:rsidR="01733638" w:rsidRPr="00EE5B95" w:rsidRDefault="0BC8D173" w:rsidP="004529A8">
      <w:pPr>
        <w:spacing w:line="360" w:lineRule="auto"/>
        <w:ind w:left="720"/>
        <w:rPr>
          <w:rFonts w:ascii="Times New Roman" w:hAnsi="Times New Roman" w:cs="Times New Roman"/>
          <w:b/>
          <w:sz w:val="26"/>
          <w:szCs w:val="26"/>
        </w:rPr>
      </w:pPr>
      <w:r w:rsidRPr="00EE5B95">
        <w:rPr>
          <w:rFonts w:ascii="Times New Roman" w:hAnsi="Times New Roman" w:cs="Times New Roman"/>
          <w:b/>
          <w:bCs/>
          <w:sz w:val="26"/>
          <w:szCs w:val="26"/>
        </w:rPr>
        <w:t>▪</w:t>
      </w:r>
      <w:r w:rsidR="01733638" w:rsidRPr="00EE5B95">
        <w:rPr>
          <w:rFonts w:ascii="Times New Roman" w:hAnsi="Times New Roman" w:cs="Times New Roman"/>
          <w:b/>
          <w:sz w:val="26"/>
          <w:szCs w:val="26"/>
        </w:rPr>
        <w:t xml:space="preserve"> Thực hiện :</w:t>
      </w:r>
    </w:p>
    <w:p w14:paraId="2716A62F" w14:textId="19AF857A" w:rsidR="01733638" w:rsidRPr="00EE5B95" w:rsidRDefault="42A7C1C2" w:rsidP="004529A8">
      <w:pPr>
        <w:spacing w:line="360" w:lineRule="auto"/>
        <w:ind w:left="720"/>
        <w:rPr>
          <w:rFonts w:ascii="Times New Roman" w:eastAsia="Times New Roman" w:hAnsi="Times New Roman" w:cs="Times New Roman"/>
          <w:sz w:val="26"/>
          <w:szCs w:val="26"/>
        </w:rPr>
      </w:pPr>
      <w:r w:rsidRPr="00EE5B95">
        <w:rPr>
          <w:rFonts w:ascii="Times New Roman" w:hAnsi="Times New Roman" w:cs="Times New Roman"/>
          <w:sz w:val="26"/>
          <w:szCs w:val="26"/>
        </w:rPr>
        <w:t>-</w:t>
      </w:r>
      <w:r w:rsidR="01733638" w:rsidRPr="00EE5B95">
        <w:rPr>
          <w:rFonts w:ascii="Times New Roman" w:hAnsi="Times New Roman" w:cs="Times New Roman"/>
          <w:sz w:val="26"/>
          <w:szCs w:val="26"/>
        </w:rPr>
        <w:t>Nhấn vào mục ”</w:t>
      </w:r>
      <w:r w:rsidR="01733638" w:rsidRPr="00EE5B95">
        <w:rPr>
          <w:rFonts w:ascii="Times New Roman" w:eastAsia="Times New Roman" w:hAnsi="Times New Roman" w:cs="Times New Roman"/>
          <w:color w:val="000000" w:themeColor="text1"/>
          <w:sz w:val="26"/>
          <w:szCs w:val="26"/>
        </w:rPr>
        <w:t xml:space="preserve"> Quản lý tài khoản nhân viên”</w:t>
      </w:r>
    </w:p>
    <w:p w14:paraId="2B16AFE5" w14:textId="48074BF7" w:rsidR="01733638" w:rsidRPr="00EE5B95" w:rsidRDefault="348A7EC5"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1733638" w:rsidRPr="00EE5B95">
        <w:rPr>
          <w:rFonts w:ascii="Times New Roman" w:hAnsi="Times New Roman" w:cs="Times New Roman"/>
          <w:sz w:val="26"/>
          <w:szCs w:val="26"/>
        </w:rPr>
        <w:t xml:space="preserve"> trả về danh sách bệnh nhân</w:t>
      </w:r>
    </w:p>
    <w:p w14:paraId="0168C7F0" w14:textId="1D4F651E" w:rsidR="01733638" w:rsidRPr="00EE5B95" w:rsidRDefault="3F0975CB" w:rsidP="004529A8">
      <w:pPr>
        <w:spacing w:line="360" w:lineRule="auto"/>
        <w:ind w:left="720"/>
        <w:rPr>
          <w:rFonts w:ascii="Times New Roman" w:eastAsia="Times New Roman" w:hAnsi="Times New Roman" w:cs="Times New Roman"/>
          <w:sz w:val="26"/>
          <w:szCs w:val="26"/>
        </w:rPr>
      </w:pPr>
      <w:r w:rsidRPr="00EE5B95">
        <w:rPr>
          <w:rFonts w:ascii="Times New Roman" w:hAnsi="Times New Roman" w:cs="Times New Roman"/>
          <w:sz w:val="26"/>
          <w:szCs w:val="26"/>
        </w:rPr>
        <w:t>-</w:t>
      </w:r>
      <w:r w:rsidR="01733638" w:rsidRPr="00EE5B95">
        <w:rPr>
          <w:rFonts w:ascii="Times New Roman" w:hAnsi="Times New Roman" w:cs="Times New Roman"/>
          <w:sz w:val="26"/>
          <w:szCs w:val="26"/>
        </w:rPr>
        <w:t xml:space="preserve"> Admin có thể xem và chỉnh sửa danh sách </w:t>
      </w:r>
      <w:r w:rsidR="01733638" w:rsidRPr="00EE5B95">
        <w:rPr>
          <w:rFonts w:ascii="Times New Roman" w:eastAsia="Times New Roman" w:hAnsi="Times New Roman" w:cs="Times New Roman"/>
          <w:color w:val="000000" w:themeColor="text1"/>
          <w:sz w:val="26"/>
          <w:szCs w:val="26"/>
        </w:rPr>
        <w:t>nhân viên</w:t>
      </w:r>
    </w:p>
    <w:p w14:paraId="6087D2F3" w14:textId="3D2E7816" w:rsidR="01733638" w:rsidRPr="00EE5B95" w:rsidRDefault="211DB680" w:rsidP="004529A8">
      <w:pPr>
        <w:spacing w:line="360" w:lineRule="auto"/>
        <w:ind w:left="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01733638" w:rsidRPr="00EE5B95">
        <w:rPr>
          <w:rFonts w:ascii="Times New Roman" w:hAnsi="Times New Roman" w:cs="Times New Roman"/>
          <w:b/>
          <w:sz w:val="26"/>
          <w:szCs w:val="26"/>
        </w:rPr>
        <w:t xml:space="preserve"> Kết quả</w:t>
      </w:r>
      <w:r w:rsidR="01733638" w:rsidRPr="00EE5B95">
        <w:rPr>
          <w:rFonts w:ascii="Times New Roman" w:hAnsi="Times New Roman" w:cs="Times New Roman"/>
          <w:sz w:val="26"/>
          <w:szCs w:val="26"/>
        </w:rPr>
        <w:t xml:space="preserve"> : ▪ Trả về danh sách </w:t>
      </w:r>
      <w:r w:rsidR="01733638" w:rsidRPr="00EE5B95">
        <w:rPr>
          <w:rFonts w:ascii="Times New Roman" w:eastAsia="Times New Roman" w:hAnsi="Times New Roman" w:cs="Times New Roman"/>
          <w:color w:val="000000" w:themeColor="text1"/>
          <w:sz w:val="26"/>
          <w:szCs w:val="26"/>
        </w:rPr>
        <w:t>nhân viên</w:t>
      </w:r>
    </w:p>
    <w:p w14:paraId="7244B3DE" w14:textId="6DCF60FC" w:rsidR="01733638" w:rsidRPr="00EE5B95" w:rsidRDefault="01733638"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xml:space="preserve"> và chỉnh sửa. </w:t>
      </w:r>
    </w:p>
    <w:p w14:paraId="4F6E8DB0" w14:textId="0DC97870" w:rsidR="01733638" w:rsidRPr="00EE5B95" w:rsidRDefault="3968059A" w:rsidP="004529A8">
      <w:pPr>
        <w:spacing w:line="360" w:lineRule="auto"/>
        <w:ind w:left="720"/>
        <w:rPr>
          <w:rFonts w:ascii="Times New Roman" w:hAnsi="Times New Roman" w:cs="Times New Roman"/>
          <w:b/>
          <w:sz w:val="26"/>
          <w:szCs w:val="26"/>
        </w:rPr>
      </w:pPr>
      <w:r w:rsidRPr="00EE5B95">
        <w:rPr>
          <w:rFonts w:ascii="Times New Roman" w:hAnsi="Times New Roman" w:cs="Times New Roman"/>
          <w:b/>
          <w:bCs/>
          <w:sz w:val="26"/>
          <w:szCs w:val="26"/>
        </w:rPr>
        <w:lastRenderedPageBreak/>
        <w:t>▪</w:t>
      </w:r>
      <w:r w:rsidR="01733638" w:rsidRPr="00EE5B95">
        <w:rPr>
          <w:rFonts w:ascii="Times New Roman" w:hAnsi="Times New Roman" w:cs="Times New Roman"/>
          <w:b/>
          <w:sz w:val="26"/>
          <w:szCs w:val="26"/>
        </w:rPr>
        <w:t xml:space="preserve"> Điều kiện , quy định:</w:t>
      </w:r>
    </w:p>
    <w:p w14:paraId="187E6792" w14:textId="333B2096" w:rsidR="01733638" w:rsidRPr="00EE5B95" w:rsidRDefault="253077FB"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1733638" w:rsidRPr="00EE5B95">
        <w:rPr>
          <w:rFonts w:ascii="Times New Roman" w:hAnsi="Times New Roman" w:cs="Times New Roman"/>
          <w:sz w:val="26"/>
          <w:szCs w:val="26"/>
        </w:rPr>
        <w:t xml:space="preserve"> Kiểm tra thỏa mãn các ràng buộc toàn vẹn trên các trường.</w:t>
      </w:r>
    </w:p>
    <w:p w14:paraId="443F0422" w14:textId="5B1F3A9F" w:rsidR="01733638" w:rsidRPr="00EE5B95" w:rsidRDefault="7EFB589D"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1733638" w:rsidRPr="00EE5B95">
        <w:rPr>
          <w:rFonts w:ascii="Times New Roman" w:hAnsi="Times New Roman" w:cs="Times New Roman"/>
          <w:sz w:val="26"/>
          <w:szCs w:val="26"/>
        </w:rPr>
        <w:t xml:space="preserve"> Cung cấp các thông báo nếu không có hồ sơ bênh </w:t>
      </w:r>
      <w:r w:rsidR="02B13FCE" w:rsidRPr="00EE5B95">
        <w:rPr>
          <w:rFonts w:ascii="Times New Roman" w:hAnsi="Times New Roman" w:cs="Times New Roman"/>
          <w:sz w:val="26"/>
          <w:szCs w:val="26"/>
        </w:rPr>
        <w:t>án</w:t>
      </w:r>
      <w:r w:rsidR="01733638" w:rsidRPr="00EE5B95">
        <w:rPr>
          <w:rFonts w:ascii="Times New Roman" w:hAnsi="Times New Roman" w:cs="Times New Roman"/>
          <w:sz w:val="26"/>
          <w:szCs w:val="26"/>
        </w:rPr>
        <w:t xml:space="preserve"> nào.</w:t>
      </w:r>
    </w:p>
    <w:p w14:paraId="4F0784F3" w14:textId="77777777" w:rsidR="001A416A" w:rsidRDefault="24603F9E" w:rsidP="004529A8">
      <w:pPr>
        <w:spacing w:line="360" w:lineRule="auto"/>
        <w:ind w:left="720"/>
        <w:rPr>
          <w:rFonts w:ascii="Times New Roman" w:hAnsi="Times New Roman" w:cs="Times New Roman"/>
          <w:sz w:val="26"/>
          <w:szCs w:val="26"/>
          <w:lang w:val="vi-VN"/>
        </w:rPr>
      </w:pPr>
      <w:r w:rsidRPr="00EE5B95">
        <w:rPr>
          <w:rFonts w:ascii="Times New Roman" w:hAnsi="Times New Roman" w:cs="Times New Roman"/>
          <w:sz w:val="26"/>
          <w:szCs w:val="26"/>
        </w:rPr>
        <w:t>-</w:t>
      </w:r>
      <w:r w:rsidR="01733638" w:rsidRPr="00EE5B95">
        <w:rPr>
          <w:rFonts w:ascii="Times New Roman" w:hAnsi="Times New Roman" w:cs="Times New Roman"/>
          <w:sz w:val="26"/>
          <w:szCs w:val="26"/>
        </w:rPr>
        <w:t xml:space="preserve"> Yêu cầu nhập đầu đủ thông tin, chính xác các thuộc tính.</w:t>
      </w:r>
    </w:p>
    <w:p w14:paraId="05AF9784" w14:textId="625E1990"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xml:space="preserve"> </w:t>
      </w:r>
    </w:p>
    <w:p w14:paraId="3C544BF1" w14:textId="2A46015C" w:rsidR="00EB5C1C" w:rsidRPr="00EE5B95" w:rsidRDefault="00EB5C1C" w:rsidP="004529A8">
      <w:pPr>
        <w:pStyle w:val="ListParagraph"/>
        <w:numPr>
          <w:ilvl w:val="0"/>
          <w:numId w:val="33"/>
        </w:numPr>
        <w:spacing w:line="360" w:lineRule="auto"/>
        <w:outlineLvl w:val="1"/>
        <w:rPr>
          <w:rFonts w:ascii="Times New Roman" w:eastAsia="Times New Roman" w:hAnsi="Times New Roman" w:cs="Times New Roman"/>
          <w:b/>
          <w:sz w:val="26"/>
          <w:szCs w:val="26"/>
        </w:rPr>
      </w:pPr>
      <w:r w:rsidRPr="00EE5B95">
        <w:rPr>
          <w:rFonts w:ascii="Times New Roman" w:hAnsi="Times New Roman" w:cs="Times New Roman"/>
          <w:b/>
          <w:sz w:val="26"/>
          <w:szCs w:val="26"/>
        </w:rPr>
        <w:t xml:space="preserve">Chức năng </w:t>
      </w:r>
      <w:r w:rsidRPr="00EE5B95">
        <w:rPr>
          <w:rFonts w:ascii="Times New Roman" w:eastAsia="Times New Roman" w:hAnsi="Times New Roman" w:cs="Times New Roman"/>
          <w:b/>
          <w:color w:val="000000" w:themeColor="text1"/>
          <w:sz w:val="26"/>
          <w:szCs w:val="26"/>
        </w:rPr>
        <w:t>Xem danh sách bệnh nhân</w:t>
      </w:r>
    </w:p>
    <w:p w14:paraId="08F21DBE" w14:textId="3DE44788" w:rsidR="00EB5C1C" w:rsidRPr="00EE5B95" w:rsidRDefault="6236144F" w:rsidP="004529A8">
      <w:pPr>
        <w:spacing w:line="360" w:lineRule="auto"/>
        <w:ind w:firstLine="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Mô tả : </w:t>
      </w:r>
      <w:r w:rsidR="00EB5C1C" w:rsidRPr="00EE5B95">
        <w:rPr>
          <w:rFonts w:ascii="Times New Roman" w:hAnsi="Times New Roman" w:cs="Times New Roman"/>
          <w:sz w:val="26"/>
          <w:szCs w:val="26"/>
        </w:rPr>
        <w:t>Bác sĩ, lễ tân có thể  xem được danh sách bệnh nhân</w:t>
      </w:r>
    </w:p>
    <w:p w14:paraId="4B6BB68C" w14:textId="58B605B7" w:rsidR="00EB5C1C" w:rsidRPr="00EE5B95" w:rsidRDefault="4D9643E9" w:rsidP="004529A8">
      <w:pPr>
        <w:spacing w:line="360" w:lineRule="auto"/>
        <w:rPr>
          <w:rFonts w:ascii="Times New Roman" w:hAnsi="Times New Roman" w:cs="Times New Roman"/>
          <w:sz w:val="26"/>
          <w:szCs w:val="26"/>
        </w:rPr>
      </w:pPr>
      <w:r w:rsidRPr="00EE5B95">
        <w:rPr>
          <w:rFonts w:ascii="Times New Roman" w:hAnsi="Times New Roman" w:cs="Times New Roman"/>
          <w:b/>
          <w:bCs/>
          <w:sz w:val="26"/>
          <w:szCs w:val="26"/>
        </w:rPr>
        <w:t xml:space="preserve"> </w:t>
      </w:r>
      <w:r w:rsidR="00EB5C1C" w:rsidRPr="00EE5B95">
        <w:rPr>
          <w:sz w:val="26"/>
          <w:szCs w:val="26"/>
        </w:rPr>
        <w:tab/>
      </w:r>
      <w:r w:rsidR="4698F2D4"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w:t>
      </w:r>
      <w:r w:rsidR="00EB5C1C" w:rsidRPr="00EE5B95">
        <w:rPr>
          <w:rFonts w:ascii="Times New Roman" w:hAnsi="Times New Roman" w:cs="Times New Roman"/>
          <w:b/>
          <w:sz w:val="26"/>
          <w:szCs w:val="26"/>
        </w:rPr>
        <w:t xml:space="preserve">Thực hiện </w:t>
      </w:r>
      <w:r w:rsidR="00EB5C1C" w:rsidRPr="00EE5B95">
        <w:rPr>
          <w:rFonts w:ascii="Times New Roman" w:hAnsi="Times New Roman" w:cs="Times New Roman"/>
          <w:sz w:val="26"/>
          <w:szCs w:val="26"/>
        </w:rPr>
        <w:t>: Chọn mục" Xem được danh sách bệnh nhân ",</w:t>
      </w:r>
    </w:p>
    <w:p w14:paraId="7E46FF5C" w14:textId="39DFE045" w:rsidR="00EB5C1C" w:rsidRPr="00EE5B95" w:rsidRDefault="0B9B684D"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xml:space="preserve">▪ </w:t>
      </w:r>
      <w:r w:rsidR="00EB5C1C" w:rsidRPr="00EE5B95">
        <w:rPr>
          <w:rFonts w:ascii="Times New Roman" w:hAnsi="Times New Roman" w:cs="Times New Roman"/>
          <w:b/>
          <w:sz w:val="26"/>
          <w:szCs w:val="26"/>
        </w:rPr>
        <w:t>Kết quả</w:t>
      </w:r>
      <w:r w:rsidR="00EB5C1C" w:rsidRPr="00EE5B95">
        <w:rPr>
          <w:rFonts w:ascii="Times New Roman" w:hAnsi="Times New Roman" w:cs="Times New Roman"/>
          <w:sz w:val="26"/>
          <w:szCs w:val="26"/>
        </w:rPr>
        <w:t xml:space="preserve"> : trả về danh sách bệnh nhân</w:t>
      </w:r>
    </w:p>
    <w:p w14:paraId="04BF58D9" w14:textId="0DC99ABF" w:rsidR="00EB5C1C" w:rsidRPr="00EE5B95" w:rsidRDefault="3BA8B1AF"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Điều kiện , quy định</w:t>
      </w:r>
      <w:r w:rsidR="00EB5C1C" w:rsidRPr="00EE5B95">
        <w:rPr>
          <w:rFonts w:ascii="Times New Roman" w:hAnsi="Times New Roman" w:cs="Times New Roman"/>
          <w:sz w:val="26"/>
          <w:szCs w:val="26"/>
        </w:rPr>
        <w:t>:</w:t>
      </w:r>
    </w:p>
    <w:p w14:paraId="3BC02A04" w14:textId="0DD51F7E" w:rsidR="00EB5C1C" w:rsidRPr="00EE5B95" w:rsidRDefault="28477010"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Kiểm tra thỏa mãn các ràng buộc toàn vẹn trên các trường</w:t>
      </w:r>
    </w:p>
    <w:p w14:paraId="5618A33C" w14:textId="3A53A848" w:rsidR="00EB5C1C" w:rsidRPr="00EE5B95" w:rsidRDefault="76A05A36"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Cung cấp các thông báo lỗi nếu thông tin không đúng.</w:t>
      </w:r>
    </w:p>
    <w:p w14:paraId="0A3B0F17" w14:textId="77777777" w:rsidR="00EB5C1C" w:rsidRPr="00EE5B95" w:rsidRDefault="00EB5C1C" w:rsidP="004529A8">
      <w:pPr>
        <w:spacing w:line="360" w:lineRule="auto"/>
        <w:rPr>
          <w:rFonts w:ascii="Times New Roman" w:hAnsi="Times New Roman" w:cs="Times New Roman"/>
          <w:sz w:val="26"/>
          <w:szCs w:val="26"/>
        </w:rPr>
      </w:pPr>
    </w:p>
    <w:p w14:paraId="16BE941D" w14:textId="676C96C7" w:rsidR="00EB5C1C" w:rsidRPr="00EE5B95" w:rsidRDefault="00EB5C1C" w:rsidP="004529A8">
      <w:pPr>
        <w:pStyle w:val="ListParagraph"/>
        <w:numPr>
          <w:ilvl w:val="0"/>
          <w:numId w:val="33"/>
        </w:numPr>
        <w:spacing w:line="360" w:lineRule="auto"/>
        <w:outlineLvl w:val="1"/>
        <w:rPr>
          <w:rFonts w:ascii="Times New Roman" w:hAnsi="Times New Roman" w:cs="Times New Roman"/>
          <w:b/>
          <w:sz w:val="26"/>
          <w:szCs w:val="26"/>
        </w:rPr>
      </w:pPr>
      <w:r w:rsidRPr="00EE5B95">
        <w:rPr>
          <w:rFonts w:ascii="Times New Roman" w:hAnsi="Times New Roman" w:cs="Times New Roman"/>
          <w:b/>
          <w:sz w:val="26"/>
          <w:szCs w:val="26"/>
        </w:rPr>
        <w:t xml:space="preserve">Chức năng </w:t>
      </w:r>
      <w:r w:rsidRPr="00EE5B95">
        <w:rPr>
          <w:rFonts w:ascii="Times New Roman" w:eastAsia="Times New Roman" w:hAnsi="Times New Roman" w:cs="Times New Roman"/>
          <w:b/>
          <w:color w:val="000000" w:themeColor="text1"/>
          <w:sz w:val="26"/>
          <w:szCs w:val="26"/>
        </w:rPr>
        <w:t>Tra cứu</w:t>
      </w:r>
      <w:r w:rsidRPr="00EE5B95">
        <w:rPr>
          <w:rFonts w:ascii="Times New Roman" w:hAnsi="Times New Roman" w:cs="Times New Roman"/>
          <w:b/>
          <w:sz w:val="26"/>
          <w:szCs w:val="26"/>
        </w:rPr>
        <w:t xml:space="preserve"> bệnh nhân(Lễ tân)</w:t>
      </w:r>
    </w:p>
    <w:p w14:paraId="2844DD33" w14:textId="7B7E9094" w:rsidR="00EB5C1C" w:rsidRPr="00EE5B95" w:rsidRDefault="6AD032ED"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Mô tả </w:t>
      </w:r>
      <w:r w:rsidR="00EB5C1C" w:rsidRPr="00EE5B95">
        <w:rPr>
          <w:rFonts w:ascii="Times New Roman" w:hAnsi="Times New Roman" w:cs="Times New Roman"/>
          <w:sz w:val="26"/>
          <w:szCs w:val="26"/>
        </w:rPr>
        <w:t>: Lễ tân có thể  xem được danh sách bệnh nhân</w:t>
      </w:r>
    </w:p>
    <w:p w14:paraId="74E6BDFF" w14:textId="7FA20285" w:rsidR="00EB5C1C" w:rsidRPr="00EE5B95" w:rsidRDefault="6AD032ED"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b/>
          <w:sz w:val="26"/>
          <w:szCs w:val="26"/>
        </w:rPr>
        <w:t xml:space="preserve"> Thực hiện </w:t>
      </w:r>
      <w:r w:rsidR="00EB5C1C" w:rsidRPr="00EE5B95">
        <w:rPr>
          <w:rFonts w:ascii="Times New Roman" w:hAnsi="Times New Roman" w:cs="Times New Roman"/>
          <w:sz w:val="26"/>
          <w:szCs w:val="26"/>
        </w:rPr>
        <w:t>:</w:t>
      </w:r>
    </w:p>
    <w:p w14:paraId="5313E2FC" w14:textId="16111BF3" w:rsidR="00EB5C1C" w:rsidRPr="00EE5B95" w:rsidRDefault="54878C73"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Nhấn vào ô tìm kiếm trên trang”xem danh sách bênh nhân”.</w:t>
      </w:r>
    </w:p>
    <w:p w14:paraId="3CF7C76C" w14:textId="7D30D006" w:rsidR="00EB5C1C" w:rsidRPr="00EE5B95" w:rsidRDefault="55FAB073"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Nhập từ khóa hoặc tên bệnh nhân dùng cần tìm kiếm.</w:t>
      </w:r>
    </w:p>
    <w:p w14:paraId="08AA46F7" w14:textId="26099148" w:rsidR="00EB5C1C" w:rsidRPr="00EE5B95" w:rsidRDefault="512A1F8B"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Hiển thị kết quả tìm kiếm phù hợp.</w:t>
      </w:r>
    </w:p>
    <w:p w14:paraId="1AAD33EE" w14:textId="3D1F9E74" w:rsidR="00EB5C1C" w:rsidRPr="00EE5B95" w:rsidRDefault="674C0163"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Kết quả </w:t>
      </w:r>
      <w:r w:rsidR="00EB5C1C" w:rsidRPr="00EE5B95">
        <w:rPr>
          <w:rFonts w:ascii="Times New Roman" w:hAnsi="Times New Roman" w:cs="Times New Roman"/>
          <w:sz w:val="26"/>
          <w:szCs w:val="26"/>
        </w:rPr>
        <w:t>: Danh sách kết quả tìm kiếm xuất hiện với thông tin ngắn gọn về</w:t>
      </w:r>
      <w:r w:rsidR="00957600" w:rsidRPr="00EE5B95">
        <w:rPr>
          <w:rFonts w:ascii="Times New Roman" w:hAnsi="Times New Roman" w:cs="Times New Roman"/>
          <w:sz w:val="26"/>
          <w:szCs w:val="26"/>
        </w:rPr>
        <w:t xml:space="preserve"> </w:t>
      </w:r>
      <w:r w:rsidR="00EB5C1C" w:rsidRPr="00EE5B95">
        <w:rPr>
          <w:rFonts w:ascii="Times New Roman" w:hAnsi="Times New Roman" w:cs="Times New Roman"/>
          <w:sz w:val="26"/>
          <w:szCs w:val="26"/>
        </w:rPr>
        <w:t>Bệnh nhân liên quan.</w:t>
      </w:r>
    </w:p>
    <w:p w14:paraId="01ADE47E" w14:textId="4416CD9D" w:rsidR="00EB5C1C" w:rsidRPr="00EE5B95" w:rsidRDefault="1F8230E2" w:rsidP="004529A8">
      <w:pPr>
        <w:spacing w:line="360" w:lineRule="auto"/>
        <w:ind w:left="720"/>
        <w:rPr>
          <w:rFonts w:ascii="Times New Roman" w:hAnsi="Times New Roman" w:cs="Times New Roman"/>
          <w:b/>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Điều kiện , quy định:</w:t>
      </w:r>
    </w:p>
    <w:p w14:paraId="07235DA4" w14:textId="099FABC1" w:rsidR="00EB5C1C" w:rsidRPr="00EE5B95" w:rsidRDefault="0F6F313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lastRenderedPageBreak/>
        <w:t>-</w:t>
      </w:r>
      <w:r w:rsidR="00EB5C1C" w:rsidRPr="00EE5B95">
        <w:rPr>
          <w:rFonts w:ascii="Times New Roman" w:hAnsi="Times New Roman" w:cs="Times New Roman"/>
          <w:sz w:val="26"/>
          <w:szCs w:val="26"/>
        </w:rPr>
        <w:t xml:space="preserve"> Yêu cầu nhập từ khóa hoặc tên người dùng để thực hiện tìm kiếm.</w:t>
      </w:r>
    </w:p>
    <w:p w14:paraId="72CC01F8" w14:textId="717BA044" w:rsidR="00EB5C1C" w:rsidRPr="00EE5B95" w:rsidRDefault="212623C6"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Kiểm tra thỏa mãn các ràng buộc toàn vẹn trên các trường</w:t>
      </w:r>
    </w:p>
    <w:p w14:paraId="17746A11" w14:textId="6BF2A302" w:rsidR="00EB5C1C" w:rsidRPr="00EE5B95" w:rsidRDefault="00EB5C1C" w:rsidP="004529A8">
      <w:pPr>
        <w:pStyle w:val="ListParagraph"/>
        <w:numPr>
          <w:ilvl w:val="0"/>
          <w:numId w:val="37"/>
        </w:numPr>
        <w:spacing w:line="360" w:lineRule="auto"/>
        <w:rPr>
          <w:rFonts w:ascii="Times New Roman" w:hAnsi="Times New Roman" w:cs="Times New Roman"/>
          <w:sz w:val="26"/>
          <w:szCs w:val="26"/>
        </w:rPr>
      </w:pPr>
      <w:r w:rsidRPr="00EE5B95">
        <w:rPr>
          <w:rFonts w:ascii="Times New Roman" w:hAnsi="Times New Roman" w:cs="Times New Roman"/>
          <w:sz w:val="26"/>
          <w:szCs w:val="26"/>
        </w:rPr>
        <w:t>Cung cấp các thông báo nếu không có người dùng như tìm kiếm.</w:t>
      </w:r>
    </w:p>
    <w:p w14:paraId="6815D6C7" w14:textId="77777777" w:rsidR="00EB5C1C" w:rsidRPr="00EE5B95" w:rsidRDefault="00EB5C1C"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 xml:space="preserve"> </w:t>
      </w:r>
    </w:p>
    <w:p w14:paraId="28DD90DF" w14:textId="2E2DC2C8" w:rsidR="00EB5C1C" w:rsidRPr="00EE5B95" w:rsidRDefault="00EB5C1C" w:rsidP="004529A8">
      <w:pPr>
        <w:pStyle w:val="Heading2"/>
        <w:numPr>
          <w:ilvl w:val="0"/>
          <w:numId w:val="33"/>
        </w:numPr>
        <w:spacing w:line="360" w:lineRule="auto"/>
        <w:rPr>
          <w:rFonts w:ascii="Times New Roman" w:hAnsi="Times New Roman" w:cs="Times New Roman"/>
          <w:b/>
          <w:color w:val="auto"/>
          <w:sz w:val="26"/>
          <w:szCs w:val="26"/>
        </w:rPr>
      </w:pPr>
      <w:r w:rsidRPr="00EE5B95">
        <w:rPr>
          <w:rFonts w:ascii="Times New Roman" w:hAnsi="Times New Roman" w:cs="Times New Roman"/>
          <w:b/>
          <w:bCs/>
          <w:color w:val="auto"/>
          <w:sz w:val="26"/>
          <w:szCs w:val="26"/>
        </w:rPr>
        <w:t>Chức</w:t>
      </w:r>
      <w:r w:rsidRPr="00EE5B95">
        <w:rPr>
          <w:rFonts w:ascii="Times New Roman" w:hAnsi="Times New Roman" w:cs="Times New Roman"/>
          <w:b/>
          <w:color w:val="auto"/>
          <w:sz w:val="26"/>
          <w:szCs w:val="26"/>
        </w:rPr>
        <w:t xml:space="preserve"> năng </w:t>
      </w:r>
      <w:r w:rsidRPr="00EE5B95">
        <w:rPr>
          <w:rFonts w:ascii="Times New Roman" w:eastAsia="Times New Roman" w:hAnsi="Times New Roman" w:cs="Times New Roman"/>
          <w:b/>
          <w:color w:val="auto"/>
          <w:sz w:val="26"/>
          <w:szCs w:val="26"/>
        </w:rPr>
        <w:t>Tra cứu</w:t>
      </w:r>
      <w:r w:rsidRPr="00EE5B95">
        <w:rPr>
          <w:rFonts w:ascii="Times New Roman" w:hAnsi="Times New Roman" w:cs="Times New Roman"/>
          <w:b/>
          <w:color w:val="auto"/>
          <w:sz w:val="26"/>
          <w:szCs w:val="26"/>
        </w:rPr>
        <w:t xml:space="preserve"> bệnh nhân(Bác sĩ)</w:t>
      </w:r>
    </w:p>
    <w:p w14:paraId="570B8929" w14:textId="35755FCF" w:rsidR="00EB5C1C" w:rsidRPr="00EE5B95" w:rsidRDefault="2F347659"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Mô tả : </w:t>
      </w:r>
      <w:r w:rsidR="00EB5C1C" w:rsidRPr="00EE5B95">
        <w:rPr>
          <w:rFonts w:ascii="Times New Roman" w:hAnsi="Times New Roman" w:cs="Times New Roman"/>
          <w:sz w:val="26"/>
          <w:szCs w:val="26"/>
        </w:rPr>
        <w:t>Bác sĩ có thể  xem được danh sách bệnh nhân</w:t>
      </w:r>
    </w:p>
    <w:p w14:paraId="7099D50A" w14:textId="5B7E1C10" w:rsidR="00EB5C1C" w:rsidRPr="00EE5B95" w:rsidRDefault="0E9FD47F" w:rsidP="004529A8">
      <w:pPr>
        <w:spacing w:line="360" w:lineRule="auto"/>
        <w:ind w:left="720"/>
        <w:rPr>
          <w:rFonts w:ascii="Times New Roman" w:hAnsi="Times New Roman" w:cs="Times New Roman"/>
          <w:b/>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b/>
          <w:sz w:val="26"/>
          <w:szCs w:val="26"/>
        </w:rPr>
        <w:t xml:space="preserve"> Thực hiện :</w:t>
      </w:r>
    </w:p>
    <w:p w14:paraId="588ED718" w14:textId="200C99AB" w:rsidR="00EB5C1C" w:rsidRPr="00EE5B95" w:rsidRDefault="1895BA7A"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Nhấn vào ô tìm kiếm trên trang”xem danh sách bênh nhân”.</w:t>
      </w:r>
    </w:p>
    <w:p w14:paraId="7ADE944C" w14:textId="0EA4AE4C" w:rsidR="00EB5C1C" w:rsidRPr="00EE5B95" w:rsidRDefault="1895BA7A"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Nhập từ khóa hoặc tên bệnh nhân dùng cần tìm kiếm.</w:t>
      </w:r>
    </w:p>
    <w:p w14:paraId="47EC2CFB" w14:textId="304B87A5" w:rsidR="00EB5C1C" w:rsidRPr="00EE5B95" w:rsidRDefault="49478D56"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Hiển thị kết quả tìm kiếm phù hợp.</w:t>
      </w:r>
    </w:p>
    <w:p w14:paraId="4A867F4F" w14:textId="76382382" w:rsidR="00EB5C1C" w:rsidRPr="00EE5B95" w:rsidRDefault="6C5CD17A"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Kết quả </w:t>
      </w:r>
      <w:r w:rsidR="00EB5C1C" w:rsidRPr="00EE5B95">
        <w:rPr>
          <w:rFonts w:ascii="Times New Roman" w:hAnsi="Times New Roman" w:cs="Times New Roman"/>
          <w:sz w:val="26"/>
          <w:szCs w:val="26"/>
        </w:rPr>
        <w:t>: Danh sách kết quả tìm kiếm xuất hiện với thông tin ngắn gọn về</w:t>
      </w:r>
    </w:p>
    <w:p w14:paraId="24CEE9A5"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Bệnh nhân liên quan.</w:t>
      </w:r>
    </w:p>
    <w:p w14:paraId="30E620A8" w14:textId="2B643437" w:rsidR="00EB5C1C" w:rsidRPr="00EE5B95" w:rsidRDefault="72D8A33D" w:rsidP="004529A8">
      <w:pPr>
        <w:spacing w:line="360" w:lineRule="auto"/>
        <w:ind w:left="720"/>
        <w:rPr>
          <w:rFonts w:ascii="Times New Roman" w:hAnsi="Times New Roman" w:cs="Times New Roman"/>
          <w:b/>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Điều kiện , quy định:</w:t>
      </w:r>
    </w:p>
    <w:p w14:paraId="077F8BFA" w14:textId="4A46019E" w:rsidR="00EB5C1C" w:rsidRPr="00EE5B95" w:rsidRDefault="01BEC9A0"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Yêu cầu nhập từ khóa hoặc tên người dùng để thực hiện tìm kiếm.</w:t>
      </w:r>
    </w:p>
    <w:p w14:paraId="4329991D" w14:textId="2A4FE68F" w:rsidR="00EB5C1C" w:rsidRPr="00EE5B95" w:rsidRDefault="01BEC9A0"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Kiểm tra thỏa mãn các ràng buộc toàn vẹn trên các trường</w:t>
      </w:r>
    </w:p>
    <w:p w14:paraId="2DE3B638" w14:textId="172660CA" w:rsidR="00EB5C1C" w:rsidRPr="00EE5B95" w:rsidRDefault="08B807B2"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Cung cấp các thông báo nếu không có người dùng như tìm kiếm.</w:t>
      </w:r>
    </w:p>
    <w:p w14:paraId="13D23D2A" w14:textId="77777777" w:rsidR="00EB5C1C" w:rsidRPr="00EE5B95" w:rsidRDefault="00EB5C1C" w:rsidP="004529A8">
      <w:pPr>
        <w:spacing w:line="360" w:lineRule="auto"/>
        <w:rPr>
          <w:rFonts w:ascii="Times New Roman" w:hAnsi="Times New Roman" w:cs="Times New Roman"/>
          <w:sz w:val="26"/>
          <w:szCs w:val="26"/>
        </w:rPr>
      </w:pPr>
    </w:p>
    <w:p w14:paraId="03813E4A" w14:textId="551DEBCF" w:rsidR="00EB5C1C" w:rsidRPr="00EE5B95" w:rsidRDefault="00EE5B95" w:rsidP="004529A8">
      <w:pPr>
        <w:pStyle w:val="ListParagraph"/>
        <w:numPr>
          <w:ilvl w:val="0"/>
          <w:numId w:val="33"/>
        </w:numPr>
        <w:spacing w:line="360" w:lineRule="auto"/>
        <w:outlineLvl w:val="1"/>
        <w:rPr>
          <w:rFonts w:ascii="Times New Roman" w:eastAsia="Times New Roman" w:hAnsi="Times New Roman" w:cs="Times New Roman"/>
          <w:b/>
          <w:sz w:val="26"/>
          <w:szCs w:val="26"/>
        </w:rPr>
      </w:pPr>
      <w:r w:rsidRPr="00EE5B95">
        <w:rPr>
          <w:rFonts w:ascii="Times New Roman" w:hAnsi="Times New Roman" w:cs="Times New Roman"/>
          <w:b/>
          <w:bCs/>
          <w:sz w:val="26"/>
          <w:szCs w:val="26"/>
        </w:rPr>
        <w:t>Chức</w:t>
      </w:r>
      <w:r w:rsidRPr="00EE5B95">
        <w:rPr>
          <w:rFonts w:ascii="Times New Roman" w:hAnsi="Times New Roman" w:cs="Times New Roman"/>
          <w:b/>
          <w:bCs/>
          <w:sz w:val="26"/>
          <w:szCs w:val="26"/>
          <w:lang w:val="vi-VN"/>
        </w:rPr>
        <w:t xml:space="preserve"> </w:t>
      </w:r>
      <w:r w:rsidR="00EB5C1C" w:rsidRPr="00EE5B95">
        <w:rPr>
          <w:rFonts w:ascii="Times New Roman" w:hAnsi="Times New Roman" w:cs="Times New Roman"/>
          <w:b/>
          <w:sz w:val="26"/>
          <w:szCs w:val="26"/>
        </w:rPr>
        <w:t xml:space="preserve">năng </w:t>
      </w:r>
      <w:r w:rsidRPr="00EE5B95">
        <w:rPr>
          <w:rFonts w:ascii="Times New Roman" w:eastAsia="Times New Roman" w:hAnsi="Times New Roman" w:cs="Times New Roman"/>
          <w:b/>
          <w:color w:val="000000" w:themeColor="text1"/>
          <w:sz w:val="26"/>
          <w:szCs w:val="26"/>
        </w:rPr>
        <w:t>q</w:t>
      </w:r>
      <w:r w:rsidR="00EB5C1C" w:rsidRPr="00EE5B95">
        <w:rPr>
          <w:rFonts w:ascii="Times New Roman" w:eastAsia="Times New Roman" w:hAnsi="Times New Roman" w:cs="Times New Roman"/>
          <w:b/>
          <w:color w:val="000000" w:themeColor="text1"/>
          <w:sz w:val="26"/>
          <w:szCs w:val="26"/>
        </w:rPr>
        <w:t>uản lý phiếu khám bệnh</w:t>
      </w:r>
    </w:p>
    <w:p w14:paraId="103F620B" w14:textId="11F0D901" w:rsidR="00EB5C1C" w:rsidRPr="00EE5B95" w:rsidRDefault="1323703C" w:rsidP="004529A8">
      <w:pPr>
        <w:spacing w:line="360" w:lineRule="auto"/>
        <w:ind w:firstLine="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Mô tả :</w:t>
      </w:r>
      <w:r w:rsidR="00EB5C1C" w:rsidRPr="00EE5B95">
        <w:rPr>
          <w:rFonts w:ascii="Times New Roman" w:hAnsi="Times New Roman" w:cs="Times New Roman"/>
          <w:sz w:val="26"/>
          <w:szCs w:val="26"/>
        </w:rPr>
        <w:t xml:space="preserve"> Bác sĩ, lễ tân có thể  xem và sửa được danh sách phiếu khám bệnh</w:t>
      </w:r>
    </w:p>
    <w:p w14:paraId="24EBB572" w14:textId="6F1FCF7F" w:rsidR="196B9B3A" w:rsidRPr="00EE5B95" w:rsidRDefault="196B9B3A"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sz w:val="26"/>
          <w:szCs w:val="26"/>
        </w:rPr>
        <w:t>▪</w:t>
      </w:r>
      <w:r w:rsidRPr="00EE5B95">
        <w:rPr>
          <w:rFonts w:ascii="Times New Roman" w:hAnsi="Times New Roman" w:cs="Times New Roman"/>
          <w:b/>
          <w:bCs/>
          <w:sz w:val="26"/>
          <w:szCs w:val="26"/>
        </w:rPr>
        <w:t xml:space="preserve"> Thực hiện :</w:t>
      </w:r>
    </w:p>
    <w:p w14:paraId="3F6C2F4E" w14:textId="2943D2A3" w:rsidR="00EB5C1C" w:rsidRPr="00EE5B95" w:rsidRDefault="12F8D162"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Nhấn vào mục ”</w:t>
      </w:r>
      <w:r w:rsidR="00EB5C1C" w:rsidRPr="00EE5B95">
        <w:rPr>
          <w:rFonts w:ascii="Times New Roman" w:eastAsia="Times New Roman" w:hAnsi="Times New Roman" w:cs="Times New Roman"/>
          <w:color w:val="000000" w:themeColor="text1"/>
          <w:sz w:val="26"/>
          <w:szCs w:val="26"/>
        </w:rPr>
        <w:t xml:space="preserve"> phiếu khám bệnh</w:t>
      </w:r>
      <w:r w:rsidR="00EB5C1C" w:rsidRPr="00EE5B95">
        <w:rPr>
          <w:rFonts w:ascii="Times New Roman" w:hAnsi="Times New Roman" w:cs="Times New Roman"/>
          <w:sz w:val="26"/>
          <w:szCs w:val="26"/>
        </w:rPr>
        <w:t>”.</w:t>
      </w:r>
    </w:p>
    <w:p w14:paraId="345F9D40" w14:textId="1718D95D" w:rsidR="00EB5C1C" w:rsidRPr="00EE5B95" w:rsidRDefault="12F8D162"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lastRenderedPageBreak/>
        <w:t>-</w:t>
      </w:r>
      <w:r w:rsidR="00EB5C1C" w:rsidRPr="00EE5B95">
        <w:rPr>
          <w:rFonts w:ascii="Times New Roman" w:hAnsi="Times New Roman" w:cs="Times New Roman"/>
          <w:sz w:val="26"/>
          <w:szCs w:val="26"/>
        </w:rPr>
        <w:t xml:space="preserve"> Trả về danh sách</w:t>
      </w:r>
      <w:r w:rsidR="00EB5C1C" w:rsidRPr="00EE5B95">
        <w:rPr>
          <w:rFonts w:ascii="Times New Roman" w:eastAsia="Times New Roman" w:hAnsi="Times New Roman" w:cs="Times New Roman"/>
          <w:sz w:val="26"/>
          <w:szCs w:val="26"/>
        </w:rPr>
        <w:t xml:space="preserve"> Phiếu khám bệnh </w:t>
      </w:r>
      <w:r w:rsidR="00EB5C1C" w:rsidRPr="00EE5B95">
        <w:rPr>
          <w:rFonts w:ascii="Times New Roman" w:hAnsi="Times New Roman" w:cs="Times New Roman"/>
          <w:sz w:val="26"/>
          <w:szCs w:val="26"/>
        </w:rPr>
        <w:t>bác sĩ có thể xem chi tiết bệnh án ở nút”xem” hoặc sửa thông tin đơn thuốc</w:t>
      </w:r>
    </w:p>
    <w:p w14:paraId="532078E4" w14:textId="10EBFED8" w:rsidR="00EB5C1C" w:rsidRPr="00EE5B95" w:rsidRDefault="04DA6C46"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Trang web trả về thông tin </w:t>
      </w:r>
      <w:r w:rsidR="00EB5C1C" w:rsidRPr="00EE5B95">
        <w:rPr>
          <w:rFonts w:ascii="Times New Roman" w:eastAsia="Times New Roman" w:hAnsi="Times New Roman" w:cs="Times New Roman"/>
          <w:sz w:val="26"/>
          <w:szCs w:val="26"/>
        </w:rPr>
        <w:t>Phiếu khám bệnh</w:t>
      </w:r>
      <w:r w:rsidR="00EB5C1C" w:rsidRPr="00EE5B95">
        <w:rPr>
          <w:rFonts w:ascii="Times New Roman" w:hAnsi="Times New Roman" w:cs="Times New Roman"/>
          <w:sz w:val="26"/>
          <w:szCs w:val="26"/>
        </w:rPr>
        <w:t xml:space="preserve"> n cụ thể, cập nhật những chỉnh sửa bệnh án</w:t>
      </w:r>
    </w:p>
    <w:p w14:paraId="3A39C5AF" w14:textId="11921D74" w:rsidR="00EB5C1C" w:rsidRPr="00EE5B95" w:rsidRDefault="4BD9AAFB"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Kết quả</w:t>
      </w:r>
      <w:r w:rsidRPr="00EE5B95">
        <w:rPr>
          <w:rFonts w:ascii="Times New Roman" w:hAnsi="Times New Roman" w:cs="Times New Roman"/>
          <w:b/>
          <w:bCs/>
          <w:sz w:val="26"/>
          <w:szCs w:val="26"/>
        </w:rPr>
        <w:t>:</w:t>
      </w:r>
      <w:r w:rsidR="00EB5C1C" w:rsidRPr="00EE5B95">
        <w:rPr>
          <w:rFonts w:ascii="Times New Roman" w:hAnsi="Times New Roman" w:cs="Times New Roman"/>
          <w:sz w:val="26"/>
          <w:szCs w:val="26"/>
        </w:rPr>
        <w:t xml:space="preserve"> Trả về danh sách Hồ sơ </w:t>
      </w:r>
      <w:r w:rsidR="00EB5C1C" w:rsidRPr="00EE5B95">
        <w:rPr>
          <w:rFonts w:ascii="Times New Roman" w:eastAsia="Times New Roman" w:hAnsi="Times New Roman" w:cs="Times New Roman"/>
          <w:sz w:val="26"/>
          <w:szCs w:val="26"/>
        </w:rPr>
        <w:t>Phiếu khám bệnh</w:t>
      </w:r>
      <w:r w:rsidR="505EC066" w:rsidRPr="00EE5B95">
        <w:rPr>
          <w:rFonts w:ascii="Times New Roman" w:eastAsia="Times New Roman" w:hAnsi="Times New Roman" w:cs="Times New Roman"/>
          <w:sz w:val="26"/>
          <w:szCs w:val="26"/>
        </w:rPr>
        <w:t xml:space="preserve"> của b</w:t>
      </w:r>
      <w:r w:rsidR="4D9643E9" w:rsidRPr="00EE5B95">
        <w:rPr>
          <w:rFonts w:ascii="Times New Roman" w:hAnsi="Times New Roman" w:cs="Times New Roman"/>
          <w:sz w:val="26"/>
          <w:szCs w:val="26"/>
        </w:rPr>
        <w:t>ệnh</w:t>
      </w:r>
      <w:r w:rsidR="00EB5C1C" w:rsidRPr="00EE5B95">
        <w:rPr>
          <w:rFonts w:ascii="Times New Roman" w:hAnsi="Times New Roman" w:cs="Times New Roman"/>
          <w:sz w:val="26"/>
          <w:szCs w:val="26"/>
        </w:rPr>
        <w:t xml:space="preserve"> nhân liên quan.</w:t>
      </w:r>
    </w:p>
    <w:p w14:paraId="738ECA80" w14:textId="6ECBBD46" w:rsidR="4616C246" w:rsidRPr="00EE5B95" w:rsidRDefault="4616C246"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b/>
          <w:bCs/>
          <w:sz w:val="26"/>
          <w:szCs w:val="26"/>
        </w:rPr>
        <w:t>• Điều kiện , quy định:</w:t>
      </w:r>
    </w:p>
    <w:p w14:paraId="1B49C693" w14:textId="4443FA40" w:rsidR="00EB5C1C" w:rsidRPr="00EE5B95" w:rsidRDefault="4616C246"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Yêu cầu nhập từ khóa, tên bệnh nhân để chỉnh sửa.</w:t>
      </w:r>
    </w:p>
    <w:p w14:paraId="7853B1CB" w14:textId="7EC0D347" w:rsidR="00EB5C1C" w:rsidRPr="00EE5B95" w:rsidRDefault="6AB6F687"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Kiểm tra thỏa mãn các ràng buộc toàn vẹn trên các trường</w:t>
      </w:r>
    </w:p>
    <w:p w14:paraId="3DD8A205" w14:textId="6051737B" w:rsidR="00EB5C1C" w:rsidRPr="00EE5B95" w:rsidRDefault="6AB6F687"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Cung cấp các thông báo nếu không có phiếu khám bệnh nào.</w:t>
      </w:r>
    </w:p>
    <w:p w14:paraId="3ACC7B99" w14:textId="77777777" w:rsidR="00EB5C1C" w:rsidRPr="00EE5B95" w:rsidRDefault="00EB5C1C" w:rsidP="004529A8">
      <w:pPr>
        <w:spacing w:line="360" w:lineRule="auto"/>
        <w:rPr>
          <w:rFonts w:ascii="Times New Roman" w:hAnsi="Times New Roman" w:cs="Times New Roman"/>
          <w:sz w:val="26"/>
          <w:szCs w:val="26"/>
        </w:rPr>
      </w:pPr>
    </w:p>
    <w:p w14:paraId="51AE77FE" w14:textId="79346436" w:rsidR="00EB5C1C" w:rsidRPr="00EE5B95" w:rsidRDefault="00EB5C1C" w:rsidP="004529A8">
      <w:pPr>
        <w:pStyle w:val="ListParagraph"/>
        <w:numPr>
          <w:ilvl w:val="0"/>
          <w:numId w:val="33"/>
        </w:numPr>
        <w:spacing w:line="360" w:lineRule="auto"/>
        <w:outlineLvl w:val="1"/>
        <w:rPr>
          <w:rFonts w:ascii="Times New Roman" w:eastAsia="Times New Roman" w:hAnsi="Times New Roman" w:cs="Times New Roman"/>
          <w:b/>
          <w:sz w:val="26"/>
          <w:szCs w:val="26"/>
        </w:rPr>
      </w:pPr>
      <w:r w:rsidRPr="00EE5B95">
        <w:rPr>
          <w:rFonts w:ascii="Times New Roman" w:hAnsi="Times New Roman" w:cs="Times New Roman"/>
          <w:b/>
          <w:bCs/>
          <w:sz w:val="26"/>
          <w:szCs w:val="26"/>
        </w:rPr>
        <w:t>Chức</w:t>
      </w:r>
      <w:r w:rsidRPr="00EE5B95">
        <w:rPr>
          <w:rFonts w:ascii="Times New Roman" w:hAnsi="Times New Roman" w:cs="Times New Roman"/>
          <w:b/>
          <w:sz w:val="26"/>
          <w:szCs w:val="26"/>
        </w:rPr>
        <w:t xml:space="preserve"> năng </w:t>
      </w:r>
      <w:r w:rsidRPr="00EE5B95">
        <w:rPr>
          <w:rFonts w:ascii="Times New Roman" w:eastAsia="Times New Roman" w:hAnsi="Times New Roman" w:cs="Times New Roman"/>
          <w:b/>
          <w:color w:val="000000" w:themeColor="text1"/>
          <w:sz w:val="26"/>
          <w:szCs w:val="26"/>
        </w:rPr>
        <w:t>Tra cứu lịch khám</w:t>
      </w:r>
    </w:p>
    <w:p w14:paraId="2D3E3C31" w14:textId="0C55807B" w:rsidR="00EB5C1C" w:rsidRPr="00EE5B95" w:rsidRDefault="1D0C0F23" w:rsidP="004529A8">
      <w:pPr>
        <w:spacing w:line="360" w:lineRule="auto"/>
        <w:ind w:firstLine="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Mô tả :</w:t>
      </w:r>
      <w:r w:rsidR="00EB5C1C" w:rsidRPr="00EE5B95">
        <w:rPr>
          <w:rFonts w:ascii="Times New Roman" w:hAnsi="Times New Roman" w:cs="Times New Roman"/>
          <w:sz w:val="26"/>
          <w:szCs w:val="26"/>
        </w:rPr>
        <w:t xml:space="preserve"> Bác sĩ, lễ tân có thể  tìm kiếm  </w:t>
      </w:r>
      <w:r w:rsidR="00EB5C1C" w:rsidRPr="00EE5B95">
        <w:rPr>
          <w:rFonts w:ascii="Times New Roman" w:eastAsia="Times New Roman" w:hAnsi="Times New Roman" w:cs="Times New Roman"/>
          <w:color w:val="000000" w:themeColor="text1"/>
          <w:sz w:val="26"/>
          <w:szCs w:val="26"/>
        </w:rPr>
        <w:t>lịch khám</w:t>
      </w:r>
    </w:p>
    <w:p w14:paraId="4797F360" w14:textId="279EF206" w:rsidR="00EB5C1C" w:rsidRPr="00EE5B95" w:rsidRDefault="2B705991" w:rsidP="004529A8">
      <w:pPr>
        <w:spacing w:line="360" w:lineRule="auto"/>
        <w:ind w:left="720"/>
        <w:rPr>
          <w:rFonts w:ascii="Times New Roman" w:hAnsi="Times New Roman" w:cs="Times New Roman"/>
          <w:b/>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b/>
          <w:sz w:val="26"/>
          <w:szCs w:val="26"/>
        </w:rPr>
        <w:t xml:space="preserve"> Thực hiện :</w:t>
      </w:r>
    </w:p>
    <w:p w14:paraId="2B607FF8"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Nhấn vào mục ”Danh sách bệnh án”.</w:t>
      </w:r>
    </w:p>
    <w:p w14:paraId="301A1B9F"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Nhập thông tin cần tra cứu</w:t>
      </w:r>
    </w:p>
    <w:p w14:paraId="74A26405"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xml:space="preserve">▪Trang web trả về thông tin </w:t>
      </w:r>
      <w:r w:rsidRPr="00EE5B95">
        <w:rPr>
          <w:rFonts w:ascii="Times New Roman" w:eastAsia="Times New Roman" w:hAnsi="Times New Roman" w:cs="Times New Roman"/>
          <w:sz w:val="26"/>
          <w:szCs w:val="26"/>
        </w:rPr>
        <w:t>lịch khám</w:t>
      </w:r>
      <w:r w:rsidRPr="00EE5B95">
        <w:rPr>
          <w:rFonts w:ascii="Times New Roman" w:hAnsi="Times New Roman" w:cs="Times New Roman"/>
          <w:sz w:val="26"/>
          <w:szCs w:val="26"/>
        </w:rPr>
        <w:t xml:space="preserve"> cụ thể, chính xác nhất.</w:t>
      </w:r>
    </w:p>
    <w:p w14:paraId="14E41C0A" w14:textId="7041D184" w:rsidR="00EB5C1C" w:rsidRPr="00EE5B95" w:rsidRDefault="6D3E35DA"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Kết quả:</w:t>
      </w:r>
      <w:r w:rsidR="00EB5C1C" w:rsidRPr="00EE5B95">
        <w:rPr>
          <w:rFonts w:ascii="Times New Roman" w:hAnsi="Times New Roman" w:cs="Times New Roman"/>
          <w:sz w:val="26"/>
          <w:szCs w:val="26"/>
        </w:rPr>
        <w:t xml:space="preserve"> ▪ Trả về danh sách Hồ sơ </w:t>
      </w:r>
      <w:r w:rsidR="00EB5C1C" w:rsidRPr="00EE5B95">
        <w:rPr>
          <w:rFonts w:ascii="Times New Roman" w:eastAsia="Times New Roman" w:hAnsi="Times New Roman" w:cs="Times New Roman"/>
          <w:sz w:val="26"/>
          <w:szCs w:val="26"/>
        </w:rPr>
        <w:t>Phiếu khám bệnh</w:t>
      </w:r>
    </w:p>
    <w:p w14:paraId="0E1467CE" w14:textId="77777777" w:rsidR="00EB5C1C" w:rsidRPr="00EE5B95" w:rsidRDefault="00EB5C1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Bệnh nhân liên quan.</w:t>
      </w:r>
    </w:p>
    <w:p w14:paraId="081A9CB6" w14:textId="114D249F" w:rsidR="0CBA36F3" w:rsidRPr="00EE5B95" w:rsidRDefault="0CBA36F3"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b/>
          <w:bCs/>
          <w:sz w:val="26"/>
          <w:szCs w:val="26"/>
        </w:rPr>
        <w:t>• Điều kiện , quy định:</w:t>
      </w:r>
    </w:p>
    <w:p w14:paraId="67D6E12C" w14:textId="1A472401" w:rsidR="00EB5C1C" w:rsidRPr="00EE5B95" w:rsidRDefault="0CBA36F3"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Yêu cầu nhập để tra cứu bệnh án phải chính xác .</w:t>
      </w:r>
    </w:p>
    <w:p w14:paraId="39894EAB" w14:textId="637D794D" w:rsidR="00EB5C1C" w:rsidRPr="00EE5B95" w:rsidRDefault="4C42A1C0"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Kiểm tra thỏa mãn các ràng buộc toàn vẹn trên các trường</w:t>
      </w:r>
    </w:p>
    <w:p w14:paraId="639BCF5C" w14:textId="38A22189" w:rsidR="00EB5C1C" w:rsidRPr="00EE5B95" w:rsidRDefault="4C42A1C0"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Cung cấp các thông báo nếu không có lịch khám bệnh nào.</w:t>
      </w:r>
    </w:p>
    <w:p w14:paraId="6B6EE312" w14:textId="2B945055" w:rsidR="00EB5C1C" w:rsidRPr="00EE5B95" w:rsidRDefault="00EB5C1C" w:rsidP="004529A8">
      <w:pPr>
        <w:spacing w:line="360" w:lineRule="auto"/>
        <w:rPr>
          <w:rFonts w:ascii="Times New Roman" w:hAnsi="Times New Roman" w:cs="Times New Roman"/>
          <w:sz w:val="26"/>
          <w:szCs w:val="26"/>
        </w:rPr>
      </w:pPr>
    </w:p>
    <w:p w14:paraId="7171804A" w14:textId="5DCA538B" w:rsidR="3E5ECEAC" w:rsidRPr="00EE5B95" w:rsidRDefault="3E5ECEAC" w:rsidP="004529A8">
      <w:pPr>
        <w:pStyle w:val="Heading2"/>
        <w:numPr>
          <w:ilvl w:val="0"/>
          <w:numId w:val="33"/>
        </w:numPr>
        <w:spacing w:line="360" w:lineRule="auto"/>
        <w:rPr>
          <w:rFonts w:ascii="Times New Roman" w:eastAsia="Times New Roman" w:hAnsi="Times New Roman" w:cs="Times New Roman"/>
          <w:b/>
          <w:color w:val="auto"/>
          <w:sz w:val="26"/>
          <w:szCs w:val="26"/>
        </w:rPr>
      </w:pPr>
      <w:r w:rsidRPr="00EE5B95">
        <w:rPr>
          <w:rFonts w:ascii="Times New Roman" w:hAnsi="Times New Roman" w:cs="Times New Roman"/>
          <w:b/>
          <w:bCs/>
          <w:color w:val="auto"/>
          <w:sz w:val="26"/>
          <w:szCs w:val="26"/>
        </w:rPr>
        <w:t>Chức</w:t>
      </w:r>
      <w:r w:rsidRPr="00EE5B95">
        <w:rPr>
          <w:rFonts w:ascii="Times New Roman" w:hAnsi="Times New Roman" w:cs="Times New Roman"/>
          <w:b/>
          <w:color w:val="auto"/>
          <w:sz w:val="26"/>
          <w:szCs w:val="26"/>
        </w:rPr>
        <w:t xml:space="preserve"> năng </w:t>
      </w:r>
      <w:r w:rsidR="5176F6C8" w:rsidRPr="00EE5B95">
        <w:rPr>
          <w:rFonts w:ascii="Times New Roman" w:eastAsia="Times New Roman" w:hAnsi="Times New Roman" w:cs="Times New Roman"/>
          <w:b/>
          <w:color w:val="auto"/>
          <w:sz w:val="26"/>
          <w:szCs w:val="26"/>
        </w:rPr>
        <w:t>Gửi yêu cầu xét nghiệm</w:t>
      </w:r>
    </w:p>
    <w:p w14:paraId="097DB056" w14:textId="42B05135" w:rsidR="3E5ECEAC" w:rsidRPr="00EE5B95" w:rsidRDefault="3E5ECEAC" w:rsidP="004529A8">
      <w:pPr>
        <w:spacing w:line="360" w:lineRule="auto"/>
        <w:ind w:left="720"/>
        <w:rPr>
          <w:rFonts w:ascii="Times New Roman" w:eastAsia="Times New Roman" w:hAnsi="Times New Roman" w:cs="Times New Roman"/>
          <w:sz w:val="26"/>
          <w:szCs w:val="26"/>
        </w:rPr>
      </w:pPr>
      <w:r w:rsidRPr="00EE5B95">
        <w:rPr>
          <w:rFonts w:ascii="Times New Roman" w:hAnsi="Times New Roman" w:cs="Times New Roman"/>
          <w:sz w:val="26"/>
          <w:szCs w:val="26"/>
        </w:rPr>
        <w:t>o Mô tả : Bác sĩ có thể</w:t>
      </w:r>
      <w:r w:rsidRPr="00EE5B95">
        <w:rPr>
          <w:rFonts w:ascii="Times New Roman" w:eastAsia="Times New Roman" w:hAnsi="Times New Roman" w:cs="Times New Roman"/>
          <w:sz w:val="26"/>
          <w:szCs w:val="26"/>
        </w:rPr>
        <w:t xml:space="preserve"> </w:t>
      </w:r>
      <w:r w:rsidR="48FE1983" w:rsidRPr="00EE5B95">
        <w:rPr>
          <w:rFonts w:ascii="Times New Roman" w:eastAsia="Times New Roman" w:hAnsi="Times New Roman" w:cs="Times New Roman"/>
          <w:sz w:val="26"/>
          <w:szCs w:val="26"/>
        </w:rPr>
        <w:t>Gửi yêu cầu xét nghiệm đến phòng khoa</w:t>
      </w:r>
    </w:p>
    <w:p w14:paraId="40D9C7CF" w14:textId="1FFAEFA2" w:rsidR="5ABBD042" w:rsidRPr="00EE5B95" w:rsidRDefault="5ABBD042"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sz w:val="26"/>
          <w:szCs w:val="26"/>
        </w:rPr>
        <w:t>▪</w:t>
      </w:r>
      <w:r w:rsidRPr="00EE5B95">
        <w:rPr>
          <w:rFonts w:ascii="Times New Roman" w:hAnsi="Times New Roman" w:cs="Times New Roman"/>
          <w:b/>
          <w:bCs/>
          <w:sz w:val="26"/>
          <w:szCs w:val="26"/>
        </w:rPr>
        <w:t xml:space="preserve"> Thực hiện :</w:t>
      </w:r>
    </w:p>
    <w:p w14:paraId="6500FA7D" w14:textId="7A8472CB" w:rsidR="3E5ECEAC" w:rsidRPr="00EE5B95" w:rsidRDefault="3E5ECEA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Nhấn vào mục ”</w:t>
      </w:r>
      <w:r w:rsidR="14EC6927" w:rsidRPr="00EE5B95">
        <w:rPr>
          <w:rFonts w:ascii="Times New Roman" w:eastAsia="Times New Roman" w:hAnsi="Times New Roman" w:cs="Times New Roman"/>
          <w:sz w:val="26"/>
          <w:szCs w:val="26"/>
        </w:rPr>
        <w:t xml:space="preserve"> Gửi yêu cầu xét nghiệm</w:t>
      </w:r>
      <w:r w:rsidRPr="00EE5B95">
        <w:rPr>
          <w:rFonts w:ascii="Times New Roman" w:hAnsi="Times New Roman" w:cs="Times New Roman"/>
          <w:sz w:val="26"/>
          <w:szCs w:val="26"/>
        </w:rPr>
        <w:t>”.</w:t>
      </w:r>
    </w:p>
    <w:p w14:paraId="55E5A0E9" w14:textId="162CDC75" w:rsidR="7BACD237" w:rsidRPr="00EE5B95" w:rsidRDefault="7BACD237"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xml:space="preserve">▪ Trang web sẽ hiển thị danh sách bệnh án, nhấn vào nút “gửi yếu cầu” </w:t>
      </w:r>
    </w:p>
    <w:p w14:paraId="086EED94" w14:textId="61127A6A" w:rsidR="3E5ECEAC" w:rsidRPr="00EE5B95" w:rsidRDefault="3E5ECEA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xml:space="preserve">▪ Nhập </w:t>
      </w:r>
      <w:r w:rsidR="54F8AA25" w:rsidRPr="00EE5B95">
        <w:rPr>
          <w:rFonts w:ascii="Times New Roman" w:hAnsi="Times New Roman" w:cs="Times New Roman"/>
          <w:sz w:val="26"/>
          <w:szCs w:val="26"/>
        </w:rPr>
        <w:t>đầy đủ thông tin cùa form</w:t>
      </w:r>
    </w:p>
    <w:p w14:paraId="54FAAF93" w14:textId="25C0268C" w:rsidR="21401A5D" w:rsidRPr="00EE5B95" w:rsidRDefault="21401A5D"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Chọn “Gửi yêu cầu” để gửi hoặc “Hủy” để ngưng gửi</w:t>
      </w:r>
    </w:p>
    <w:p w14:paraId="402330D4" w14:textId="6177439F" w:rsidR="3E5ECEAC" w:rsidRPr="00EE5B95" w:rsidRDefault="5D4A99D2"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3E5ECEAC" w:rsidRPr="00EE5B95">
        <w:rPr>
          <w:rFonts w:ascii="Times New Roman" w:hAnsi="Times New Roman" w:cs="Times New Roman"/>
          <w:b/>
          <w:sz w:val="26"/>
          <w:szCs w:val="26"/>
        </w:rPr>
        <w:t xml:space="preserve"> Kết quả:</w:t>
      </w:r>
      <w:r w:rsidR="3E5ECEAC" w:rsidRPr="00EE5B95">
        <w:rPr>
          <w:rFonts w:ascii="Times New Roman" w:hAnsi="Times New Roman" w:cs="Times New Roman"/>
          <w:sz w:val="26"/>
          <w:szCs w:val="26"/>
        </w:rPr>
        <w:t xml:space="preserve"> </w:t>
      </w:r>
      <w:r w:rsidR="2F89EA8F" w:rsidRPr="00EE5B95">
        <w:rPr>
          <w:rFonts w:ascii="Times New Roman" w:hAnsi="Times New Roman" w:cs="Times New Roman"/>
          <w:sz w:val="26"/>
          <w:szCs w:val="26"/>
        </w:rPr>
        <w:t>Yêu cầu xét nghiệm sẽ được gửi để bác sĩ xét nghiệm</w:t>
      </w:r>
    </w:p>
    <w:p w14:paraId="656843E9" w14:textId="3A83E51F" w:rsidR="0371B1A5" w:rsidRPr="00EE5B95" w:rsidRDefault="0371B1A5"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b/>
          <w:bCs/>
          <w:sz w:val="26"/>
          <w:szCs w:val="26"/>
        </w:rPr>
        <w:t>• Điều kiện , quy định:</w:t>
      </w:r>
    </w:p>
    <w:p w14:paraId="5CF39AB4" w14:textId="7AFA501E" w:rsidR="3E5ECEAC" w:rsidRPr="00EE5B95" w:rsidRDefault="3E5ECEA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Yêu cầu nhập để tra cứu bệnh án phải chính xác .</w:t>
      </w:r>
    </w:p>
    <w:p w14:paraId="08C5DAF4" w14:textId="291FFB9D" w:rsidR="3E5ECEAC" w:rsidRPr="00EE5B95" w:rsidRDefault="3E5ECEA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Kiểm tra thỏa mãn các ràng buộc toàn vẹn trên các trường</w:t>
      </w:r>
      <w:r w:rsidR="499432E4" w:rsidRPr="00EE5B95">
        <w:rPr>
          <w:rFonts w:ascii="Times New Roman" w:hAnsi="Times New Roman" w:cs="Times New Roman"/>
          <w:sz w:val="26"/>
          <w:szCs w:val="26"/>
        </w:rPr>
        <w:t>.</w:t>
      </w:r>
    </w:p>
    <w:p w14:paraId="30CBC36A" w14:textId="689A196F" w:rsidR="3E5ECEAC" w:rsidRPr="00EE5B95" w:rsidRDefault="499432E4"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Nhập đầy đủ thông.</w:t>
      </w:r>
    </w:p>
    <w:p w14:paraId="0971997F" w14:textId="7F8B157C" w:rsidR="3E5ECEAC" w:rsidRPr="00EE5B95" w:rsidRDefault="3E5ECEA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Cung cấp các thông báo nếu không có lịch khám bệnh nào.</w:t>
      </w:r>
    </w:p>
    <w:p w14:paraId="12A7124D" w14:textId="5ECF3E90" w:rsidR="7EEF7F88" w:rsidRPr="00EE5B95" w:rsidRDefault="7EEF7F88" w:rsidP="004529A8">
      <w:pPr>
        <w:spacing w:line="360" w:lineRule="auto"/>
        <w:rPr>
          <w:rFonts w:ascii="Times New Roman" w:hAnsi="Times New Roman" w:cs="Times New Roman"/>
          <w:sz w:val="26"/>
          <w:szCs w:val="26"/>
        </w:rPr>
      </w:pPr>
    </w:p>
    <w:p w14:paraId="580FF9DB" w14:textId="2D3FF601" w:rsidR="00EB5C1C" w:rsidRPr="00EE5B95" w:rsidRDefault="00EB5C1C" w:rsidP="004529A8">
      <w:pPr>
        <w:pStyle w:val="ListParagraph"/>
        <w:numPr>
          <w:ilvl w:val="0"/>
          <w:numId w:val="33"/>
        </w:numPr>
        <w:spacing w:line="360" w:lineRule="auto"/>
        <w:outlineLvl w:val="1"/>
        <w:rPr>
          <w:rFonts w:ascii="Times New Roman" w:eastAsia="Times New Roman" w:hAnsi="Times New Roman" w:cs="Times New Roman"/>
          <w:b/>
          <w:sz w:val="26"/>
          <w:szCs w:val="26"/>
        </w:rPr>
      </w:pPr>
      <w:r w:rsidRPr="00EE5B95">
        <w:rPr>
          <w:rFonts w:ascii="Times New Roman" w:hAnsi="Times New Roman" w:cs="Times New Roman"/>
          <w:b/>
          <w:sz w:val="26"/>
          <w:szCs w:val="26"/>
        </w:rPr>
        <w:t xml:space="preserve">Chức năng </w:t>
      </w:r>
      <w:r w:rsidRPr="00EE5B95">
        <w:rPr>
          <w:rFonts w:ascii="Times New Roman" w:eastAsia="Times New Roman" w:hAnsi="Times New Roman" w:cs="Times New Roman"/>
          <w:b/>
          <w:color w:val="000000" w:themeColor="text1"/>
          <w:sz w:val="26"/>
          <w:szCs w:val="26"/>
        </w:rPr>
        <w:t>Xem hồ sơ bệnh án</w:t>
      </w:r>
    </w:p>
    <w:p w14:paraId="77F13573" w14:textId="273EE4B8" w:rsidR="00EB5C1C" w:rsidRPr="00EE5B95" w:rsidRDefault="24CC5146" w:rsidP="004529A8">
      <w:pPr>
        <w:spacing w:line="360" w:lineRule="auto"/>
        <w:ind w:firstLine="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Mô tả :</w:t>
      </w:r>
      <w:r w:rsidR="00EB5C1C" w:rsidRPr="00EE5B95">
        <w:rPr>
          <w:rFonts w:ascii="Times New Roman" w:hAnsi="Times New Roman" w:cs="Times New Roman"/>
          <w:sz w:val="26"/>
          <w:szCs w:val="26"/>
        </w:rPr>
        <w:t xml:space="preserve"> Bác sĩ, lễ tân có thể  xem và sửa được </w:t>
      </w:r>
      <w:r w:rsidR="00EB5C1C" w:rsidRPr="00EE5B95">
        <w:rPr>
          <w:rFonts w:ascii="Times New Roman" w:eastAsia="Times New Roman" w:hAnsi="Times New Roman" w:cs="Times New Roman"/>
          <w:color w:val="000000" w:themeColor="text1"/>
          <w:sz w:val="26"/>
          <w:szCs w:val="26"/>
        </w:rPr>
        <w:t>hồ sơ bệnh án</w:t>
      </w:r>
    </w:p>
    <w:p w14:paraId="7B9C7662" w14:textId="2B3058D3" w:rsidR="00EB5C1C" w:rsidRPr="00EE5B95" w:rsidRDefault="4BEC6BE0"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b/>
          <w:sz w:val="26"/>
          <w:szCs w:val="26"/>
        </w:rPr>
        <w:t xml:space="preserve"> Thực hiện </w:t>
      </w:r>
      <w:r w:rsidRPr="00EE5B95">
        <w:rPr>
          <w:rFonts w:ascii="Times New Roman" w:hAnsi="Times New Roman" w:cs="Times New Roman"/>
          <w:b/>
          <w:bCs/>
          <w:sz w:val="26"/>
          <w:szCs w:val="26"/>
        </w:rPr>
        <w:t>:</w:t>
      </w:r>
      <w:r w:rsidR="4D9643E9" w:rsidRPr="00EE5B95">
        <w:rPr>
          <w:rFonts w:ascii="Times New Roman" w:hAnsi="Times New Roman" w:cs="Times New Roman"/>
          <w:sz w:val="26"/>
          <w:szCs w:val="26"/>
        </w:rPr>
        <w:t>:</w:t>
      </w:r>
    </w:p>
    <w:p w14:paraId="3C768650" w14:textId="5C9E5913" w:rsidR="00EB5C1C" w:rsidRPr="00EE5B95" w:rsidRDefault="5D26C219"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Nhấn vào mục ”H</w:t>
      </w:r>
      <w:r w:rsidR="00EB5C1C" w:rsidRPr="00EE5B95">
        <w:rPr>
          <w:rFonts w:ascii="Times New Roman" w:eastAsia="Times New Roman" w:hAnsi="Times New Roman" w:cs="Times New Roman"/>
          <w:color w:val="000000" w:themeColor="text1"/>
          <w:sz w:val="26"/>
          <w:szCs w:val="26"/>
        </w:rPr>
        <w:t>ồ sơ bệnh án</w:t>
      </w:r>
      <w:r w:rsidR="00EB5C1C" w:rsidRPr="00EE5B95">
        <w:rPr>
          <w:rFonts w:ascii="Times New Roman" w:hAnsi="Times New Roman" w:cs="Times New Roman"/>
          <w:sz w:val="26"/>
          <w:szCs w:val="26"/>
        </w:rPr>
        <w:t>”.</w:t>
      </w:r>
    </w:p>
    <w:p w14:paraId="2A0B7684" w14:textId="6FE54CEF" w:rsidR="00EB5C1C" w:rsidRPr="00EE5B95" w:rsidRDefault="2619FA4D"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trả về danh sách hồ sơ bệnh án</w:t>
      </w:r>
    </w:p>
    <w:p w14:paraId="14CE7C6C" w14:textId="3F0D589E" w:rsidR="00EB5C1C" w:rsidRPr="00EE5B95" w:rsidRDefault="1C3E94C7"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Kết quả</w:t>
      </w:r>
      <w:r w:rsidRPr="00EE5B95">
        <w:rPr>
          <w:rFonts w:ascii="Times New Roman" w:hAnsi="Times New Roman" w:cs="Times New Roman"/>
          <w:b/>
          <w:bCs/>
          <w:sz w:val="26"/>
          <w:szCs w:val="26"/>
        </w:rPr>
        <w:t>:</w:t>
      </w:r>
      <w:r w:rsidR="4D9643E9" w:rsidRPr="00EE5B95">
        <w:rPr>
          <w:rFonts w:ascii="Times New Roman" w:hAnsi="Times New Roman" w:cs="Times New Roman"/>
          <w:sz w:val="26"/>
          <w:szCs w:val="26"/>
        </w:rPr>
        <w:t xml:space="preserve"> </w:t>
      </w:r>
      <w:r w:rsidR="00EB5C1C" w:rsidRPr="00EE5B95">
        <w:rPr>
          <w:rFonts w:ascii="Times New Roman" w:hAnsi="Times New Roman" w:cs="Times New Roman"/>
          <w:sz w:val="26"/>
          <w:szCs w:val="26"/>
        </w:rPr>
        <w:t xml:space="preserve"> Trả về danh sách bệnh án, </w:t>
      </w:r>
    </w:p>
    <w:p w14:paraId="09AB8139" w14:textId="687D5F63" w:rsidR="4005B86D" w:rsidRPr="00EE5B95" w:rsidRDefault="4005B86D"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b/>
          <w:bCs/>
          <w:sz w:val="26"/>
          <w:szCs w:val="26"/>
        </w:rPr>
        <w:lastRenderedPageBreak/>
        <w:t>• Điều kiện , quy định:</w:t>
      </w:r>
    </w:p>
    <w:p w14:paraId="0D64252F" w14:textId="743FB69C" w:rsidR="00EB5C1C" w:rsidRPr="00EE5B95" w:rsidRDefault="16EB593F"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Kiểm tra thỏa mãn các ràng buộc toàn vẹn trên các trường.</w:t>
      </w:r>
    </w:p>
    <w:p w14:paraId="55F33971" w14:textId="2E8F89EF" w:rsidR="00EB5C1C" w:rsidRPr="00EE5B95" w:rsidRDefault="7E6BAB5D"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Cung cấp các thông báo nếu không có hồ sơ bênh ná nào nào.</w:t>
      </w:r>
    </w:p>
    <w:p w14:paraId="6EEF74D2" w14:textId="77777777" w:rsidR="00EB5C1C" w:rsidRPr="00EE5B95" w:rsidRDefault="00EB5C1C" w:rsidP="004529A8">
      <w:pPr>
        <w:spacing w:line="360" w:lineRule="auto"/>
        <w:ind w:left="720"/>
        <w:rPr>
          <w:rFonts w:ascii="Times New Roman" w:hAnsi="Times New Roman" w:cs="Times New Roman"/>
          <w:sz w:val="26"/>
          <w:szCs w:val="26"/>
        </w:rPr>
      </w:pPr>
    </w:p>
    <w:p w14:paraId="73619525" w14:textId="1A57A6C9" w:rsidR="00EB5C1C" w:rsidRPr="00EE5B95" w:rsidRDefault="00EB5C1C" w:rsidP="004529A8">
      <w:pPr>
        <w:pStyle w:val="ListParagraph"/>
        <w:numPr>
          <w:ilvl w:val="0"/>
          <w:numId w:val="33"/>
        </w:numPr>
        <w:spacing w:line="360" w:lineRule="auto"/>
        <w:outlineLvl w:val="1"/>
        <w:rPr>
          <w:rFonts w:ascii="Times New Roman" w:eastAsia="Times New Roman" w:hAnsi="Times New Roman" w:cs="Times New Roman"/>
          <w:b/>
          <w:sz w:val="26"/>
          <w:szCs w:val="26"/>
        </w:rPr>
      </w:pPr>
      <w:r w:rsidRPr="00EE5B95">
        <w:rPr>
          <w:rFonts w:ascii="Times New Roman" w:hAnsi="Times New Roman" w:cs="Times New Roman"/>
          <w:b/>
          <w:sz w:val="26"/>
          <w:szCs w:val="26"/>
        </w:rPr>
        <w:t xml:space="preserve">Chức năng </w:t>
      </w:r>
      <w:r w:rsidRPr="00EE5B95">
        <w:rPr>
          <w:rFonts w:ascii="Times New Roman" w:eastAsia="Times New Roman" w:hAnsi="Times New Roman" w:cs="Times New Roman"/>
          <w:b/>
          <w:color w:val="000000" w:themeColor="text1"/>
          <w:sz w:val="26"/>
          <w:szCs w:val="26"/>
        </w:rPr>
        <w:t>Xem bệnh án</w:t>
      </w:r>
    </w:p>
    <w:p w14:paraId="01A3AC33" w14:textId="4C1A0E57" w:rsidR="00EB5C1C" w:rsidRPr="00EE5B95" w:rsidRDefault="70D174AE" w:rsidP="004529A8">
      <w:pPr>
        <w:spacing w:line="360" w:lineRule="auto"/>
        <w:ind w:firstLine="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Mô tả :</w:t>
      </w:r>
      <w:r w:rsidR="00EB5C1C" w:rsidRPr="00EE5B95">
        <w:rPr>
          <w:rFonts w:ascii="Times New Roman" w:hAnsi="Times New Roman" w:cs="Times New Roman"/>
          <w:sz w:val="26"/>
          <w:szCs w:val="26"/>
        </w:rPr>
        <w:t xml:space="preserve"> Bác sĩ, lễ tân có thể  xem và sửa được </w:t>
      </w:r>
      <w:r w:rsidR="00EB5C1C" w:rsidRPr="00EE5B95">
        <w:rPr>
          <w:rFonts w:ascii="Times New Roman" w:eastAsia="Times New Roman" w:hAnsi="Times New Roman" w:cs="Times New Roman"/>
          <w:color w:val="000000" w:themeColor="text1"/>
          <w:sz w:val="26"/>
          <w:szCs w:val="26"/>
        </w:rPr>
        <w:t>hồ sơ bệnh án</w:t>
      </w:r>
    </w:p>
    <w:p w14:paraId="7F11C876" w14:textId="47247099" w:rsidR="00EB5C1C" w:rsidRPr="00EE5B95" w:rsidRDefault="366C5E7D"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Thực hiện :</w:t>
      </w:r>
    </w:p>
    <w:p w14:paraId="68444FF3" w14:textId="48DAE0A9" w:rsidR="00EB5C1C" w:rsidRPr="00EE5B95" w:rsidRDefault="65FA33B6"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Nhấn vào mục ”H</w:t>
      </w:r>
      <w:r w:rsidR="00EB5C1C" w:rsidRPr="00EE5B95">
        <w:rPr>
          <w:rFonts w:ascii="Times New Roman" w:eastAsia="Times New Roman" w:hAnsi="Times New Roman" w:cs="Times New Roman"/>
          <w:color w:val="000000" w:themeColor="text1"/>
          <w:sz w:val="26"/>
          <w:szCs w:val="26"/>
        </w:rPr>
        <w:t>ồ sơ bệnh án</w:t>
      </w:r>
      <w:r w:rsidR="00EB5C1C" w:rsidRPr="00EE5B95">
        <w:rPr>
          <w:rFonts w:ascii="Times New Roman" w:hAnsi="Times New Roman" w:cs="Times New Roman"/>
          <w:sz w:val="26"/>
          <w:szCs w:val="26"/>
        </w:rPr>
        <w:t>”.</w:t>
      </w:r>
    </w:p>
    <w:p w14:paraId="1FBC170A" w14:textId="0789E449" w:rsidR="00EB5C1C" w:rsidRPr="00EE5B95" w:rsidRDefault="780D476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Nhất nút “xem” ở mục chi tiết của bệnh án cần xem</w:t>
      </w:r>
    </w:p>
    <w:p w14:paraId="0DCC947B" w14:textId="021085D7" w:rsidR="00EB5C1C" w:rsidRPr="00EE5B95" w:rsidRDefault="780D476C"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Hiển thị những thông tin chi tiết của bệnh án </w:t>
      </w:r>
    </w:p>
    <w:p w14:paraId="7C68EED9" w14:textId="6D3D8860" w:rsidR="00EB5C1C" w:rsidRPr="00EE5B95" w:rsidRDefault="23A4DB36"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Kết quả</w:t>
      </w: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Trả về danh sách bệnh án, </w:t>
      </w:r>
    </w:p>
    <w:p w14:paraId="609FF590" w14:textId="67D27929" w:rsidR="00EB5C1C" w:rsidRPr="00EE5B95" w:rsidRDefault="05392DCC"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Điều kiện , quy định</w:t>
      </w:r>
      <w:r w:rsidRPr="00EE5B95">
        <w:rPr>
          <w:rFonts w:ascii="Times New Roman" w:hAnsi="Times New Roman" w:cs="Times New Roman"/>
          <w:b/>
          <w:bCs/>
          <w:sz w:val="26"/>
          <w:szCs w:val="26"/>
        </w:rPr>
        <w:t>:</w:t>
      </w:r>
      <w:r w:rsidR="4D9643E9" w:rsidRPr="00EE5B95">
        <w:rPr>
          <w:rFonts w:ascii="Times New Roman" w:hAnsi="Times New Roman" w:cs="Times New Roman"/>
          <w:sz w:val="26"/>
          <w:szCs w:val="26"/>
        </w:rPr>
        <w:t>:</w:t>
      </w:r>
    </w:p>
    <w:p w14:paraId="739C8387" w14:textId="7CAF4314" w:rsidR="00EB5C1C" w:rsidRPr="00EE5B95" w:rsidRDefault="06ACE7F9"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Kiểm tra thỏa mãn các ràng buộc toàn vẹn trên các trường.</w:t>
      </w:r>
    </w:p>
    <w:p w14:paraId="566ED9AA" w14:textId="7A07A1F5" w:rsidR="00EB5C1C" w:rsidRPr="00EE5B95" w:rsidRDefault="06ACE7F9"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Cung cấp các thông báo nếu không có hồ sơ bênh ná nào nào.</w:t>
      </w:r>
    </w:p>
    <w:p w14:paraId="75A11FE7" w14:textId="77777777" w:rsidR="00EB5C1C" w:rsidRPr="00EE5B95" w:rsidRDefault="00EB5C1C" w:rsidP="004529A8">
      <w:pPr>
        <w:spacing w:line="360" w:lineRule="auto"/>
        <w:rPr>
          <w:rFonts w:ascii="Times New Roman" w:hAnsi="Times New Roman" w:cs="Times New Roman"/>
          <w:sz w:val="26"/>
          <w:szCs w:val="26"/>
        </w:rPr>
      </w:pPr>
    </w:p>
    <w:p w14:paraId="4151D642" w14:textId="1137FEC9" w:rsidR="00EB5C1C" w:rsidRPr="00EE5B95" w:rsidRDefault="00EB5C1C" w:rsidP="004529A8">
      <w:pPr>
        <w:pStyle w:val="Heading2"/>
        <w:numPr>
          <w:ilvl w:val="0"/>
          <w:numId w:val="33"/>
        </w:numPr>
        <w:spacing w:line="360" w:lineRule="auto"/>
        <w:rPr>
          <w:rFonts w:ascii="Times New Roman" w:eastAsia="Times New Roman" w:hAnsi="Times New Roman" w:cs="Times New Roman"/>
          <w:b/>
          <w:bCs/>
          <w:color w:val="auto"/>
          <w:sz w:val="26"/>
          <w:szCs w:val="26"/>
        </w:rPr>
      </w:pPr>
      <w:r w:rsidRPr="00EE5B95">
        <w:rPr>
          <w:rFonts w:ascii="Times New Roman" w:hAnsi="Times New Roman" w:cs="Times New Roman"/>
          <w:b/>
          <w:bCs/>
          <w:color w:val="auto"/>
          <w:sz w:val="26"/>
          <w:szCs w:val="26"/>
        </w:rPr>
        <w:t xml:space="preserve">Chức năng </w:t>
      </w:r>
      <w:del w:id="26" w:author="Microsoft Word" w:date="2024-10-25T01:11:00Z" w16du:dateUtc="2024-10-24T18:11:00Z">
        <w:r w:rsidR="4D9643E9" w:rsidRPr="00EE5B95">
          <w:rPr>
            <w:rFonts w:ascii="Times New Roman" w:eastAsia="Times New Roman" w:hAnsi="Times New Roman" w:cs="Times New Roman"/>
            <w:b/>
            <w:bCs/>
            <w:color w:val="000000" w:themeColor="text1"/>
            <w:sz w:val="26"/>
            <w:szCs w:val="26"/>
          </w:rPr>
          <w:delText>Lập</w:delText>
        </w:r>
      </w:del>
      <w:ins w:id="27" w:author="Microsoft Word" w:date="2024-10-25T01:11:00Z" w16du:dateUtc="2024-10-24T18:11:00Z">
        <w:r w:rsidR="005F43E1" w:rsidRPr="00EE5B95">
          <w:rPr>
            <w:rFonts w:ascii="Times New Roman" w:eastAsia="Times New Roman" w:hAnsi="Times New Roman" w:cs="Times New Roman"/>
            <w:b/>
            <w:bCs/>
            <w:color w:val="auto"/>
            <w:sz w:val="26"/>
            <w:szCs w:val="26"/>
            <w:lang w:val="vi-VN"/>
          </w:rPr>
          <w:t>l</w:t>
        </w:r>
        <w:r w:rsidRPr="00EE5B95">
          <w:rPr>
            <w:rFonts w:ascii="Times New Roman" w:eastAsia="Times New Roman" w:hAnsi="Times New Roman" w:cs="Times New Roman"/>
            <w:b/>
            <w:bCs/>
            <w:color w:val="auto"/>
            <w:sz w:val="26"/>
            <w:szCs w:val="26"/>
          </w:rPr>
          <w:t>ập</w:t>
        </w:r>
      </w:ins>
      <w:r w:rsidRPr="00EE5B95">
        <w:rPr>
          <w:rFonts w:ascii="Times New Roman" w:eastAsia="Times New Roman" w:hAnsi="Times New Roman" w:cs="Times New Roman"/>
          <w:b/>
          <w:bCs/>
          <w:color w:val="auto"/>
          <w:sz w:val="26"/>
          <w:szCs w:val="26"/>
        </w:rPr>
        <w:t xml:space="preserve"> phiếu khám bệnh(Lễ tân)</w:t>
      </w:r>
    </w:p>
    <w:p w14:paraId="7B9566D5" w14:textId="32F0DBBB" w:rsidR="00EB5C1C" w:rsidRPr="00EE5B95" w:rsidRDefault="75386543" w:rsidP="004529A8">
      <w:pPr>
        <w:spacing w:line="360" w:lineRule="auto"/>
        <w:ind w:firstLine="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Mô tả :</w:t>
      </w:r>
      <w:r w:rsidR="00EB5C1C" w:rsidRPr="00EE5B95">
        <w:rPr>
          <w:rFonts w:ascii="Times New Roman" w:hAnsi="Times New Roman" w:cs="Times New Roman"/>
          <w:sz w:val="26"/>
          <w:szCs w:val="26"/>
        </w:rPr>
        <w:t xml:space="preserve">  lễ tân có thể  tạo được phiếu khám bệnh.</w:t>
      </w:r>
    </w:p>
    <w:p w14:paraId="29862602" w14:textId="22D09423" w:rsidR="7A9C72C7" w:rsidRPr="00EE5B95" w:rsidRDefault="7A9C72C7"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sz w:val="26"/>
          <w:szCs w:val="26"/>
        </w:rPr>
        <w:t>▪</w:t>
      </w:r>
      <w:r w:rsidRPr="00EE5B95">
        <w:rPr>
          <w:rFonts w:ascii="Times New Roman" w:hAnsi="Times New Roman" w:cs="Times New Roman"/>
          <w:b/>
          <w:bCs/>
          <w:sz w:val="26"/>
          <w:szCs w:val="26"/>
        </w:rPr>
        <w:t xml:space="preserve"> Thực hiện:</w:t>
      </w:r>
    </w:p>
    <w:p w14:paraId="13873FBD" w14:textId="7B17EFDE" w:rsidR="00EB5C1C" w:rsidRPr="00EE5B95" w:rsidRDefault="21273FCA"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Nhấn vào mục ”Lập phiếu khám bệnh”.</w:t>
      </w:r>
    </w:p>
    <w:p w14:paraId="46A4F5A6" w14:textId="7885C36C" w:rsidR="00EB5C1C" w:rsidRPr="00EE5B95" w:rsidRDefault="21273FCA"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Nhập những thông tin cần thiết để tạo phiếu khám bệnh</w:t>
      </w:r>
    </w:p>
    <w:p w14:paraId="4170BFCA" w14:textId="610B82B3" w:rsidR="00EB5C1C" w:rsidRPr="00EE5B95" w:rsidRDefault="2B2BDD82"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Nhấn vào nút tạo</w:t>
      </w:r>
    </w:p>
    <w:p w14:paraId="1D7A8419" w14:textId="270B3ED4" w:rsidR="00EB5C1C" w:rsidRPr="00EE5B95" w:rsidRDefault="1430543B"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lastRenderedPageBreak/>
        <w:t>-</w:t>
      </w:r>
      <w:r w:rsidR="00EB5C1C" w:rsidRPr="00EE5B95">
        <w:rPr>
          <w:rFonts w:ascii="Times New Roman" w:hAnsi="Times New Roman" w:cs="Times New Roman"/>
          <w:sz w:val="26"/>
          <w:szCs w:val="26"/>
        </w:rPr>
        <w:t xml:space="preserve"> Hệ thống hiển thị bảng thông báo.</w:t>
      </w:r>
    </w:p>
    <w:p w14:paraId="002A7326" w14:textId="63BB25D2" w:rsidR="00EB5C1C" w:rsidRPr="00EE5B95" w:rsidRDefault="2B912BEF"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Có thể chọn “Tạo” để lập phiếu khám bệnh mới” hoặc “Hủy” để ngưng việc tạo phiếu khám bệnh.</w:t>
      </w:r>
    </w:p>
    <w:p w14:paraId="779037E4" w14:textId="1F040737" w:rsidR="00EB5C1C" w:rsidRPr="00EE5B95" w:rsidRDefault="7E5514B6"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00EB5C1C" w:rsidRPr="00EE5B95">
        <w:rPr>
          <w:rFonts w:ascii="Times New Roman" w:hAnsi="Times New Roman" w:cs="Times New Roman"/>
          <w:b/>
          <w:sz w:val="26"/>
          <w:szCs w:val="26"/>
        </w:rPr>
        <w:t xml:space="preserve"> Kết quả</w:t>
      </w:r>
      <w:r w:rsidR="4D9643E9"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Tạo được phiếu khám bệnh, </w:t>
      </w:r>
    </w:p>
    <w:p w14:paraId="145A8061" w14:textId="5D34A078" w:rsidR="328B7016" w:rsidRPr="00EE5B95" w:rsidRDefault="328B7016"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b/>
          <w:bCs/>
          <w:sz w:val="26"/>
          <w:szCs w:val="26"/>
        </w:rPr>
        <w:t>• Điều kiện , quy định:</w:t>
      </w:r>
    </w:p>
    <w:p w14:paraId="5D12A4EB" w14:textId="738C8C09" w:rsidR="00EB5C1C" w:rsidRPr="00EE5B95" w:rsidRDefault="328B7016"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Kiểm tra thỏa mãn các ràng buộc toàn vẹn trên các trường.</w:t>
      </w:r>
    </w:p>
    <w:p w14:paraId="2F4DAF8D" w14:textId="258E7EC9" w:rsidR="00EB5C1C" w:rsidRPr="00EE5B95" w:rsidRDefault="5618FF34"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Cung cấp các thông báo nếu không có hồ sơ bênh ná nào nào.</w:t>
      </w:r>
    </w:p>
    <w:p w14:paraId="52548871" w14:textId="57A24590" w:rsidR="00EB5C1C" w:rsidRPr="00EE5B95" w:rsidRDefault="5618FF34"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00EB5C1C" w:rsidRPr="00EE5B95">
        <w:rPr>
          <w:rFonts w:ascii="Times New Roman" w:hAnsi="Times New Roman" w:cs="Times New Roman"/>
          <w:sz w:val="26"/>
          <w:szCs w:val="26"/>
        </w:rPr>
        <w:t xml:space="preserve"> Yêu cầu nhập đầu đủ thông tin, chính xác các thuộc tính.</w:t>
      </w:r>
    </w:p>
    <w:p w14:paraId="6A521586" w14:textId="23D25A90" w:rsidR="6F1C7201" w:rsidRPr="00EE5B95" w:rsidRDefault="6F1C7201" w:rsidP="004529A8">
      <w:pPr>
        <w:spacing w:line="360" w:lineRule="auto"/>
        <w:rPr>
          <w:rFonts w:ascii="Times New Roman" w:hAnsi="Times New Roman" w:cs="Times New Roman"/>
          <w:sz w:val="26"/>
          <w:szCs w:val="26"/>
        </w:rPr>
      </w:pPr>
    </w:p>
    <w:p w14:paraId="2E0A56F4" w14:textId="3E22B83F" w:rsidR="1B178BB1" w:rsidRPr="00EE5B95" w:rsidRDefault="1B178BB1" w:rsidP="004529A8">
      <w:pPr>
        <w:pStyle w:val="ListParagraph"/>
        <w:numPr>
          <w:ilvl w:val="0"/>
          <w:numId w:val="33"/>
        </w:numPr>
        <w:spacing w:line="360" w:lineRule="auto"/>
        <w:outlineLvl w:val="1"/>
        <w:rPr>
          <w:rFonts w:ascii="Times New Roman" w:eastAsia="Times New Roman" w:hAnsi="Times New Roman" w:cs="Times New Roman"/>
          <w:b/>
          <w:sz w:val="26"/>
          <w:szCs w:val="26"/>
        </w:rPr>
      </w:pPr>
      <w:r w:rsidRPr="00EE5B95">
        <w:rPr>
          <w:rFonts w:ascii="Times New Roman" w:hAnsi="Times New Roman" w:cs="Times New Roman"/>
          <w:b/>
          <w:bCs/>
          <w:sz w:val="26"/>
          <w:szCs w:val="26"/>
        </w:rPr>
        <w:t>Chức</w:t>
      </w:r>
      <w:r w:rsidRPr="00EE5B95">
        <w:rPr>
          <w:rFonts w:ascii="Times New Roman" w:hAnsi="Times New Roman" w:cs="Times New Roman"/>
          <w:b/>
          <w:sz w:val="26"/>
          <w:szCs w:val="26"/>
        </w:rPr>
        <w:t xml:space="preserve"> năng </w:t>
      </w:r>
      <w:r w:rsidRPr="00EE5B95">
        <w:rPr>
          <w:rFonts w:ascii="Times New Roman" w:eastAsia="Times New Roman" w:hAnsi="Times New Roman" w:cs="Times New Roman"/>
          <w:b/>
          <w:color w:val="000000" w:themeColor="text1"/>
          <w:sz w:val="26"/>
          <w:szCs w:val="26"/>
        </w:rPr>
        <w:t>Xem hồ sơ bệnh án</w:t>
      </w:r>
    </w:p>
    <w:p w14:paraId="0A350D74" w14:textId="379D55F7" w:rsidR="1B178BB1" w:rsidRPr="00EE5B95" w:rsidRDefault="1EA9763F" w:rsidP="004529A8">
      <w:pPr>
        <w:spacing w:line="360" w:lineRule="auto"/>
        <w:ind w:firstLine="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1B178BB1" w:rsidRPr="00EE5B95">
        <w:rPr>
          <w:rFonts w:ascii="Times New Roman" w:hAnsi="Times New Roman" w:cs="Times New Roman"/>
          <w:b/>
          <w:sz w:val="26"/>
          <w:szCs w:val="26"/>
        </w:rPr>
        <w:t xml:space="preserve"> Mô tả : </w:t>
      </w:r>
      <w:r w:rsidR="1B178BB1" w:rsidRPr="00EE5B95">
        <w:rPr>
          <w:rFonts w:ascii="Times New Roman" w:hAnsi="Times New Roman" w:cs="Times New Roman"/>
          <w:sz w:val="26"/>
          <w:szCs w:val="26"/>
        </w:rPr>
        <w:t xml:space="preserve">Bác sĩ, lễ tân có thể  xem và sửa được </w:t>
      </w:r>
      <w:r w:rsidR="1B178BB1" w:rsidRPr="00EE5B95">
        <w:rPr>
          <w:rFonts w:ascii="Times New Roman" w:eastAsia="Times New Roman" w:hAnsi="Times New Roman" w:cs="Times New Roman"/>
          <w:color w:val="000000" w:themeColor="text1"/>
          <w:sz w:val="26"/>
          <w:szCs w:val="26"/>
        </w:rPr>
        <w:t>hồ sơ bệnh án</w:t>
      </w:r>
    </w:p>
    <w:p w14:paraId="43995B3D" w14:textId="3BE6CFA8" w:rsidR="149BBABC" w:rsidRPr="00EE5B95" w:rsidRDefault="149BBABC"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sz w:val="26"/>
          <w:szCs w:val="26"/>
        </w:rPr>
        <w:t>▪</w:t>
      </w:r>
      <w:r w:rsidRPr="00EE5B95">
        <w:rPr>
          <w:rFonts w:ascii="Times New Roman" w:hAnsi="Times New Roman" w:cs="Times New Roman"/>
          <w:b/>
          <w:bCs/>
          <w:sz w:val="26"/>
          <w:szCs w:val="26"/>
        </w:rPr>
        <w:t xml:space="preserve"> Thực hiện :</w:t>
      </w:r>
    </w:p>
    <w:p w14:paraId="73083750" w14:textId="19410C5D" w:rsidR="1B178BB1" w:rsidRPr="00EE5B95" w:rsidRDefault="7716B4D4"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1B178BB1" w:rsidRPr="00EE5B95">
        <w:rPr>
          <w:rFonts w:ascii="Times New Roman" w:hAnsi="Times New Roman" w:cs="Times New Roman"/>
          <w:sz w:val="26"/>
          <w:szCs w:val="26"/>
        </w:rPr>
        <w:t xml:space="preserve"> Nhấn vào mục ”H</w:t>
      </w:r>
      <w:r w:rsidR="1B178BB1" w:rsidRPr="00EE5B95">
        <w:rPr>
          <w:rFonts w:ascii="Times New Roman" w:eastAsia="Times New Roman" w:hAnsi="Times New Roman" w:cs="Times New Roman"/>
          <w:color w:val="000000" w:themeColor="text1"/>
          <w:sz w:val="26"/>
          <w:szCs w:val="26"/>
        </w:rPr>
        <w:t>ồ sơ bệnh án</w:t>
      </w:r>
      <w:r w:rsidR="1B178BB1" w:rsidRPr="00EE5B95">
        <w:rPr>
          <w:rFonts w:ascii="Times New Roman" w:hAnsi="Times New Roman" w:cs="Times New Roman"/>
          <w:sz w:val="26"/>
          <w:szCs w:val="26"/>
        </w:rPr>
        <w:t>”.</w:t>
      </w:r>
    </w:p>
    <w:p w14:paraId="633B92F1" w14:textId="07A8E160" w:rsidR="1B178BB1" w:rsidRPr="00EE5B95" w:rsidRDefault="1B0177B6"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1B178BB1" w:rsidRPr="00EE5B95">
        <w:rPr>
          <w:rFonts w:ascii="Times New Roman" w:hAnsi="Times New Roman" w:cs="Times New Roman"/>
          <w:sz w:val="26"/>
          <w:szCs w:val="26"/>
        </w:rPr>
        <w:t xml:space="preserve"> trả về danh sách hồ sơ bệnh án</w:t>
      </w:r>
    </w:p>
    <w:p w14:paraId="05E50184" w14:textId="76DFBA84" w:rsidR="1B178BB1" w:rsidRPr="00EE5B95" w:rsidRDefault="6CFC5941"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1B178BB1" w:rsidRPr="00EE5B95">
        <w:rPr>
          <w:rFonts w:ascii="Times New Roman" w:hAnsi="Times New Roman" w:cs="Times New Roman"/>
          <w:b/>
          <w:sz w:val="26"/>
          <w:szCs w:val="26"/>
        </w:rPr>
        <w:t xml:space="preserve"> Kết quả</w:t>
      </w:r>
      <w:r w:rsidRPr="00EE5B95">
        <w:rPr>
          <w:rFonts w:ascii="Times New Roman" w:hAnsi="Times New Roman" w:cs="Times New Roman"/>
          <w:sz w:val="26"/>
          <w:szCs w:val="26"/>
        </w:rPr>
        <w:t>:</w:t>
      </w:r>
      <w:r w:rsidR="1B178BB1" w:rsidRPr="00EE5B95">
        <w:rPr>
          <w:rFonts w:ascii="Times New Roman" w:hAnsi="Times New Roman" w:cs="Times New Roman"/>
          <w:sz w:val="26"/>
          <w:szCs w:val="26"/>
        </w:rPr>
        <w:t xml:space="preserve"> Trả về danh sách bệnh án, </w:t>
      </w:r>
    </w:p>
    <w:p w14:paraId="2F96DB23" w14:textId="746ED8E7" w:rsidR="16F6A8C1" w:rsidRPr="00EE5B95" w:rsidRDefault="16F6A8C1"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b/>
          <w:bCs/>
          <w:sz w:val="26"/>
          <w:szCs w:val="26"/>
        </w:rPr>
        <w:t>• Điều kiện , quy định:</w:t>
      </w:r>
    </w:p>
    <w:p w14:paraId="6812307E" w14:textId="16182E1C" w:rsidR="1B178BB1" w:rsidRPr="00EE5B95" w:rsidRDefault="16F6A8C1"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1B178BB1" w:rsidRPr="00EE5B95">
        <w:rPr>
          <w:rFonts w:ascii="Times New Roman" w:hAnsi="Times New Roman" w:cs="Times New Roman"/>
          <w:sz w:val="26"/>
          <w:szCs w:val="26"/>
        </w:rPr>
        <w:t xml:space="preserve"> Kiểm tra thỏa mãn các ràng buộc toàn vẹn trên các trường.</w:t>
      </w:r>
    </w:p>
    <w:p w14:paraId="03D2F8D3" w14:textId="4D15E0AF" w:rsidR="1B178BB1" w:rsidRPr="00EE5B95" w:rsidRDefault="7D5AC6CF"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1B178BB1" w:rsidRPr="00EE5B95">
        <w:rPr>
          <w:rFonts w:ascii="Times New Roman" w:hAnsi="Times New Roman" w:cs="Times New Roman"/>
          <w:sz w:val="26"/>
          <w:szCs w:val="26"/>
        </w:rPr>
        <w:t xml:space="preserve"> Cung cấp các thông báo nếu không có hồ sơ bênh ná nào nào.</w:t>
      </w:r>
    </w:p>
    <w:p w14:paraId="34FA1EAB" w14:textId="7D4AEE82" w:rsidR="6F1C7201" w:rsidRPr="00EE5B95" w:rsidRDefault="6F1C7201" w:rsidP="004529A8">
      <w:pPr>
        <w:spacing w:line="360" w:lineRule="auto"/>
        <w:rPr>
          <w:rFonts w:ascii="Times New Roman" w:hAnsi="Times New Roman" w:cs="Times New Roman"/>
          <w:sz w:val="26"/>
          <w:szCs w:val="26"/>
        </w:rPr>
      </w:pPr>
    </w:p>
    <w:p w14:paraId="79410B30" w14:textId="07C226C4" w:rsidR="00EB5C1C" w:rsidRPr="00EE5B95" w:rsidRDefault="638593A5" w:rsidP="004529A8">
      <w:pPr>
        <w:pStyle w:val="ListParagraph"/>
        <w:numPr>
          <w:ilvl w:val="0"/>
          <w:numId w:val="33"/>
        </w:numPr>
        <w:spacing w:line="360" w:lineRule="auto"/>
        <w:outlineLvl w:val="1"/>
        <w:rPr>
          <w:rFonts w:ascii="Times New Roman" w:eastAsia="Times New Roman" w:hAnsi="Times New Roman" w:cs="Times New Roman"/>
          <w:b/>
          <w:sz w:val="26"/>
          <w:szCs w:val="26"/>
        </w:rPr>
      </w:pPr>
      <w:r w:rsidRPr="00EE5B95">
        <w:rPr>
          <w:rFonts w:ascii="Times New Roman" w:hAnsi="Times New Roman" w:cs="Times New Roman"/>
          <w:b/>
          <w:bCs/>
          <w:sz w:val="26"/>
          <w:szCs w:val="26"/>
        </w:rPr>
        <w:t>Chức</w:t>
      </w:r>
      <w:r w:rsidRPr="00EE5B95">
        <w:rPr>
          <w:rFonts w:ascii="Times New Roman" w:hAnsi="Times New Roman" w:cs="Times New Roman"/>
          <w:b/>
          <w:sz w:val="26"/>
          <w:szCs w:val="26"/>
        </w:rPr>
        <w:t xml:space="preserve"> năng </w:t>
      </w:r>
      <w:r w:rsidRPr="00EE5B95">
        <w:rPr>
          <w:rFonts w:ascii="Times New Roman" w:eastAsia="Times New Roman" w:hAnsi="Times New Roman" w:cs="Times New Roman"/>
          <w:b/>
          <w:color w:val="000000" w:themeColor="text1"/>
          <w:sz w:val="26"/>
          <w:szCs w:val="26"/>
        </w:rPr>
        <w:t>Quản lý tài khoản bệnh nhân</w:t>
      </w:r>
    </w:p>
    <w:p w14:paraId="581F9A1A" w14:textId="65BD1BD0" w:rsidR="00EB5C1C" w:rsidRPr="00EE5B95" w:rsidRDefault="54EE7892" w:rsidP="004529A8">
      <w:pPr>
        <w:spacing w:line="360" w:lineRule="auto"/>
        <w:ind w:firstLine="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638593A5" w:rsidRPr="00EE5B95">
        <w:rPr>
          <w:rFonts w:ascii="Times New Roman" w:hAnsi="Times New Roman" w:cs="Times New Roman"/>
          <w:b/>
          <w:sz w:val="26"/>
          <w:szCs w:val="26"/>
        </w:rPr>
        <w:t xml:space="preserve"> Mô tả :</w:t>
      </w:r>
      <w:r w:rsidR="638593A5" w:rsidRPr="00EE5B95">
        <w:rPr>
          <w:rFonts w:ascii="Times New Roman" w:hAnsi="Times New Roman" w:cs="Times New Roman"/>
          <w:sz w:val="26"/>
          <w:szCs w:val="26"/>
        </w:rPr>
        <w:t xml:space="preserve"> adim có thể  xem và sửa được</w:t>
      </w:r>
      <w:r w:rsidR="638593A5" w:rsidRPr="00EE5B95">
        <w:rPr>
          <w:rFonts w:ascii="Times New Roman" w:eastAsia="Times New Roman" w:hAnsi="Times New Roman" w:cs="Times New Roman"/>
          <w:color w:val="000000" w:themeColor="text1"/>
          <w:sz w:val="26"/>
          <w:szCs w:val="26"/>
        </w:rPr>
        <w:t xml:space="preserve"> tài khoản bệnh nhân</w:t>
      </w:r>
    </w:p>
    <w:p w14:paraId="1590CD50" w14:textId="13AA9835" w:rsidR="00EB5C1C" w:rsidRPr="00EE5B95" w:rsidRDefault="287A6D5B"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sz w:val="26"/>
          <w:szCs w:val="26"/>
        </w:rPr>
        <w:t>▪</w:t>
      </w:r>
      <w:r w:rsidRPr="00EE5B95">
        <w:rPr>
          <w:rFonts w:ascii="Times New Roman" w:hAnsi="Times New Roman" w:cs="Times New Roman"/>
          <w:b/>
          <w:bCs/>
          <w:sz w:val="26"/>
          <w:szCs w:val="26"/>
        </w:rPr>
        <w:t xml:space="preserve"> Thực hiện :</w:t>
      </w:r>
    </w:p>
    <w:p w14:paraId="125C77E4" w14:textId="5A0575F4" w:rsidR="00EB5C1C" w:rsidRPr="00EE5B95" w:rsidRDefault="2B616119" w:rsidP="004529A8">
      <w:pPr>
        <w:spacing w:line="360" w:lineRule="auto"/>
        <w:ind w:left="720"/>
        <w:rPr>
          <w:rFonts w:ascii="Times New Roman" w:eastAsia="Times New Roman" w:hAnsi="Times New Roman" w:cs="Times New Roman"/>
          <w:sz w:val="26"/>
          <w:szCs w:val="26"/>
        </w:rPr>
      </w:pPr>
      <w:r w:rsidRPr="00EE5B95">
        <w:rPr>
          <w:rFonts w:ascii="Times New Roman" w:hAnsi="Times New Roman" w:cs="Times New Roman"/>
          <w:sz w:val="26"/>
          <w:szCs w:val="26"/>
        </w:rPr>
        <w:lastRenderedPageBreak/>
        <w:t>-</w:t>
      </w:r>
      <w:r w:rsidR="638593A5" w:rsidRPr="00EE5B95">
        <w:rPr>
          <w:rFonts w:ascii="Times New Roman" w:hAnsi="Times New Roman" w:cs="Times New Roman"/>
          <w:sz w:val="26"/>
          <w:szCs w:val="26"/>
        </w:rPr>
        <w:t xml:space="preserve"> Nhấn vào mục ”</w:t>
      </w:r>
      <w:r w:rsidR="638593A5" w:rsidRPr="00EE5B95">
        <w:rPr>
          <w:rFonts w:ascii="Times New Roman" w:eastAsia="Times New Roman" w:hAnsi="Times New Roman" w:cs="Times New Roman"/>
          <w:color w:val="000000" w:themeColor="text1"/>
          <w:sz w:val="26"/>
          <w:szCs w:val="26"/>
        </w:rPr>
        <w:t xml:space="preserve"> Quản lý tài khoản bệnh nhân</w:t>
      </w:r>
    </w:p>
    <w:p w14:paraId="0DCBF4AB" w14:textId="3F1C81BF" w:rsidR="00EB5C1C" w:rsidRPr="00EE5B95" w:rsidRDefault="2B616119"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638593A5" w:rsidRPr="00EE5B95">
        <w:rPr>
          <w:rFonts w:ascii="Times New Roman" w:hAnsi="Times New Roman" w:cs="Times New Roman"/>
          <w:sz w:val="26"/>
          <w:szCs w:val="26"/>
        </w:rPr>
        <w:t xml:space="preserve"> trả về danh sách </w:t>
      </w:r>
      <w:r w:rsidR="3135306A" w:rsidRPr="00EE5B95">
        <w:rPr>
          <w:rFonts w:ascii="Times New Roman" w:hAnsi="Times New Roman" w:cs="Times New Roman"/>
          <w:sz w:val="26"/>
          <w:szCs w:val="26"/>
        </w:rPr>
        <w:t>bệnh nhân</w:t>
      </w:r>
    </w:p>
    <w:p w14:paraId="611F536B" w14:textId="31D85128" w:rsidR="00EB5C1C" w:rsidRPr="00EE5B95" w:rsidRDefault="215E64B9"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3135306A" w:rsidRPr="00EE5B95">
        <w:rPr>
          <w:rFonts w:ascii="Times New Roman" w:hAnsi="Times New Roman" w:cs="Times New Roman"/>
          <w:sz w:val="26"/>
          <w:szCs w:val="26"/>
        </w:rPr>
        <w:t xml:space="preserve"> Admin có thể xem và chỉnh sửa danh sách bệnh nhân</w:t>
      </w:r>
    </w:p>
    <w:p w14:paraId="49A6B345" w14:textId="5D5AD200" w:rsidR="00EB5C1C" w:rsidRPr="00EE5B95" w:rsidRDefault="64E97A45" w:rsidP="004529A8">
      <w:pPr>
        <w:spacing w:line="360" w:lineRule="auto"/>
        <w:ind w:left="720"/>
        <w:rPr>
          <w:rFonts w:ascii="Times New Roman" w:hAnsi="Times New Roman" w:cs="Times New Roman"/>
          <w:sz w:val="26"/>
          <w:szCs w:val="26"/>
        </w:rPr>
      </w:pPr>
      <w:r w:rsidRPr="00EE5B95">
        <w:rPr>
          <w:rFonts w:ascii="Times New Roman" w:hAnsi="Times New Roman" w:cs="Times New Roman"/>
          <w:b/>
          <w:bCs/>
          <w:sz w:val="26"/>
          <w:szCs w:val="26"/>
        </w:rPr>
        <w:t>•</w:t>
      </w:r>
      <w:r w:rsidR="638593A5" w:rsidRPr="00EE5B95">
        <w:rPr>
          <w:rFonts w:ascii="Times New Roman" w:hAnsi="Times New Roman" w:cs="Times New Roman"/>
          <w:b/>
          <w:sz w:val="26"/>
          <w:szCs w:val="26"/>
        </w:rPr>
        <w:t xml:space="preserve"> Kết quả</w:t>
      </w:r>
      <w:r w:rsidRPr="00EE5B95">
        <w:rPr>
          <w:rFonts w:ascii="Times New Roman" w:hAnsi="Times New Roman" w:cs="Times New Roman"/>
          <w:sz w:val="26"/>
          <w:szCs w:val="26"/>
        </w:rPr>
        <w:t>:</w:t>
      </w:r>
      <w:r w:rsidR="638593A5" w:rsidRPr="00EE5B95">
        <w:rPr>
          <w:rFonts w:ascii="Times New Roman" w:hAnsi="Times New Roman" w:cs="Times New Roman"/>
          <w:sz w:val="26"/>
          <w:szCs w:val="26"/>
        </w:rPr>
        <w:t xml:space="preserve"> Trả về danh sách bệnh n</w:t>
      </w:r>
      <w:r w:rsidR="6943A37B" w:rsidRPr="00EE5B95">
        <w:rPr>
          <w:rFonts w:ascii="Times New Roman" w:hAnsi="Times New Roman" w:cs="Times New Roman"/>
          <w:sz w:val="26"/>
          <w:szCs w:val="26"/>
        </w:rPr>
        <w:t>hân và chỉnh sửa.</w:t>
      </w:r>
      <w:r w:rsidR="638593A5" w:rsidRPr="00EE5B95">
        <w:rPr>
          <w:rFonts w:ascii="Times New Roman" w:hAnsi="Times New Roman" w:cs="Times New Roman"/>
          <w:sz w:val="26"/>
          <w:szCs w:val="26"/>
        </w:rPr>
        <w:t xml:space="preserve"> </w:t>
      </w:r>
    </w:p>
    <w:p w14:paraId="1BC48CFA" w14:textId="1A8A5623" w:rsidR="00EB5C1C" w:rsidRPr="00EE5B95" w:rsidRDefault="691B28C9"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b/>
          <w:bCs/>
          <w:sz w:val="26"/>
          <w:szCs w:val="26"/>
        </w:rPr>
        <w:t>• Điều kiện , quy định:</w:t>
      </w:r>
    </w:p>
    <w:p w14:paraId="0857E733" w14:textId="2F6980D6" w:rsidR="00EB5C1C" w:rsidRPr="00EE5B95" w:rsidRDefault="691B28C9"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638593A5" w:rsidRPr="00EE5B95">
        <w:rPr>
          <w:rFonts w:ascii="Times New Roman" w:hAnsi="Times New Roman" w:cs="Times New Roman"/>
          <w:sz w:val="26"/>
          <w:szCs w:val="26"/>
        </w:rPr>
        <w:t xml:space="preserve"> Kiểm tra thỏa mãn các ràng buộc toàn vẹn trên các trường.</w:t>
      </w:r>
    </w:p>
    <w:p w14:paraId="64E20ABE" w14:textId="2F94C65D" w:rsidR="00EB5C1C" w:rsidRPr="00EE5B95" w:rsidRDefault="605480C5"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638593A5" w:rsidRPr="00EE5B95">
        <w:rPr>
          <w:rFonts w:ascii="Times New Roman" w:hAnsi="Times New Roman" w:cs="Times New Roman"/>
          <w:sz w:val="26"/>
          <w:szCs w:val="26"/>
        </w:rPr>
        <w:t xml:space="preserve"> Cung cấp các thông báo nếu không có hồ sơ bênh ná nào nào.</w:t>
      </w:r>
    </w:p>
    <w:p w14:paraId="17A82BB3" w14:textId="35B4784C" w:rsidR="00EB5C1C" w:rsidRPr="00EE5B95" w:rsidRDefault="605480C5"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2B6F2334" w:rsidRPr="00EE5B95">
        <w:rPr>
          <w:rFonts w:ascii="Times New Roman" w:hAnsi="Times New Roman" w:cs="Times New Roman"/>
          <w:sz w:val="26"/>
          <w:szCs w:val="26"/>
        </w:rPr>
        <w:t xml:space="preserve"> Yêu cầu nhập đầu đủ thông tin, chính xác các thuộc tính.</w:t>
      </w:r>
    </w:p>
    <w:p w14:paraId="7A421476" w14:textId="3EE22C63" w:rsidR="00EB5C1C" w:rsidRPr="00EE5B95" w:rsidRDefault="00EB5C1C" w:rsidP="004529A8">
      <w:pPr>
        <w:spacing w:line="360" w:lineRule="auto"/>
        <w:rPr>
          <w:rFonts w:ascii="Times New Roman" w:hAnsi="Times New Roman" w:cs="Times New Roman"/>
          <w:sz w:val="26"/>
          <w:szCs w:val="26"/>
        </w:rPr>
      </w:pPr>
    </w:p>
    <w:p w14:paraId="4ECD6383" w14:textId="3AE59F3B" w:rsidR="00EB5C1C" w:rsidRPr="00EE5B95" w:rsidRDefault="2B6F2334" w:rsidP="004529A8">
      <w:pPr>
        <w:pStyle w:val="ListParagraph"/>
        <w:numPr>
          <w:ilvl w:val="0"/>
          <w:numId w:val="33"/>
        </w:numPr>
        <w:spacing w:line="360" w:lineRule="auto"/>
        <w:outlineLvl w:val="1"/>
        <w:rPr>
          <w:rFonts w:ascii="Times New Roman" w:eastAsia="Times New Roman" w:hAnsi="Times New Roman" w:cs="Times New Roman"/>
          <w:b/>
          <w:sz w:val="26"/>
          <w:szCs w:val="26"/>
        </w:rPr>
      </w:pPr>
      <w:r w:rsidRPr="00EE5B95">
        <w:rPr>
          <w:rFonts w:ascii="Times New Roman" w:hAnsi="Times New Roman" w:cs="Times New Roman"/>
          <w:b/>
          <w:bCs/>
          <w:sz w:val="26"/>
          <w:szCs w:val="26"/>
        </w:rPr>
        <w:t>Chức</w:t>
      </w:r>
      <w:r w:rsidRPr="00EE5B95">
        <w:rPr>
          <w:rFonts w:ascii="Times New Roman" w:hAnsi="Times New Roman" w:cs="Times New Roman"/>
          <w:b/>
          <w:sz w:val="26"/>
          <w:szCs w:val="26"/>
        </w:rPr>
        <w:t xml:space="preserve"> năng </w:t>
      </w:r>
      <w:r w:rsidRPr="00EE5B95">
        <w:rPr>
          <w:rFonts w:ascii="Times New Roman" w:eastAsia="Times New Roman" w:hAnsi="Times New Roman" w:cs="Times New Roman"/>
          <w:b/>
          <w:color w:val="000000" w:themeColor="text1"/>
          <w:sz w:val="26"/>
          <w:szCs w:val="26"/>
        </w:rPr>
        <w:t>Quản lý tài khoản nhân viên</w:t>
      </w:r>
    </w:p>
    <w:p w14:paraId="762AF29B" w14:textId="5A6C3350" w:rsidR="00EB5C1C" w:rsidRPr="00EE5B95" w:rsidRDefault="245A7DCA" w:rsidP="004529A8">
      <w:pPr>
        <w:spacing w:line="360" w:lineRule="auto"/>
        <w:ind w:firstLine="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2B6F2334" w:rsidRPr="00EE5B95">
        <w:rPr>
          <w:rFonts w:ascii="Times New Roman" w:hAnsi="Times New Roman" w:cs="Times New Roman"/>
          <w:b/>
          <w:sz w:val="26"/>
          <w:szCs w:val="26"/>
        </w:rPr>
        <w:t xml:space="preserve"> Mô tả : </w:t>
      </w:r>
      <w:r w:rsidR="2B6F2334" w:rsidRPr="00EE5B95">
        <w:rPr>
          <w:rFonts w:ascii="Times New Roman" w:hAnsi="Times New Roman" w:cs="Times New Roman"/>
          <w:sz w:val="26"/>
          <w:szCs w:val="26"/>
        </w:rPr>
        <w:t>adim có thể  xem và sửa được</w:t>
      </w:r>
      <w:r w:rsidR="2B6F2334" w:rsidRPr="00EE5B95">
        <w:rPr>
          <w:rFonts w:ascii="Times New Roman" w:eastAsia="Times New Roman" w:hAnsi="Times New Roman" w:cs="Times New Roman"/>
          <w:color w:val="000000" w:themeColor="text1"/>
          <w:sz w:val="26"/>
          <w:szCs w:val="26"/>
        </w:rPr>
        <w:t xml:space="preserve"> tài khoản nhân viên</w:t>
      </w:r>
    </w:p>
    <w:p w14:paraId="0B79D28C" w14:textId="4F4D4301" w:rsidR="00EB5C1C" w:rsidRPr="00EE5B95" w:rsidRDefault="073E06BF"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sz w:val="26"/>
          <w:szCs w:val="26"/>
        </w:rPr>
        <w:t>▪</w:t>
      </w:r>
      <w:r w:rsidRPr="00EE5B95">
        <w:rPr>
          <w:rFonts w:ascii="Times New Roman" w:hAnsi="Times New Roman" w:cs="Times New Roman"/>
          <w:b/>
          <w:bCs/>
          <w:sz w:val="26"/>
          <w:szCs w:val="26"/>
        </w:rPr>
        <w:t xml:space="preserve"> Thực hiện :</w:t>
      </w:r>
    </w:p>
    <w:p w14:paraId="5B2C380C" w14:textId="063D2CE5" w:rsidR="00EB5C1C" w:rsidRPr="00EE5B95" w:rsidRDefault="2FAB22E9" w:rsidP="004529A8">
      <w:pPr>
        <w:spacing w:line="360" w:lineRule="auto"/>
        <w:ind w:left="720"/>
        <w:rPr>
          <w:rFonts w:ascii="Times New Roman" w:eastAsia="Times New Roman" w:hAnsi="Times New Roman" w:cs="Times New Roman"/>
          <w:sz w:val="26"/>
          <w:szCs w:val="26"/>
        </w:rPr>
      </w:pPr>
      <w:r w:rsidRPr="00EE5B95">
        <w:rPr>
          <w:rFonts w:ascii="Times New Roman" w:hAnsi="Times New Roman" w:cs="Times New Roman"/>
          <w:sz w:val="26"/>
          <w:szCs w:val="26"/>
        </w:rPr>
        <w:t>-</w:t>
      </w:r>
      <w:r w:rsidR="2B6F2334" w:rsidRPr="00EE5B95">
        <w:rPr>
          <w:rFonts w:ascii="Times New Roman" w:hAnsi="Times New Roman" w:cs="Times New Roman"/>
          <w:sz w:val="26"/>
          <w:szCs w:val="26"/>
        </w:rPr>
        <w:t xml:space="preserve"> Nhấn vào mục ”</w:t>
      </w:r>
      <w:r w:rsidR="2B6F2334" w:rsidRPr="00EE5B95">
        <w:rPr>
          <w:rFonts w:ascii="Times New Roman" w:eastAsia="Times New Roman" w:hAnsi="Times New Roman" w:cs="Times New Roman"/>
          <w:color w:val="000000" w:themeColor="text1"/>
          <w:sz w:val="26"/>
          <w:szCs w:val="26"/>
        </w:rPr>
        <w:t xml:space="preserve"> Quản lý tài khoản nhân viên”</w:t>
      </w:r>
    </w:p>
    <w:p w14:paraId="7583A5B7" w14:textId="5E234550" w:rsidR="00EB5C1C" w:rsidRPr="00EE5B95" w:rsidRDefault="36D43606"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2B6F2334" w:rsidRPr="00EE5B95">
        <w:rPr>
          <w:rFonts w:ascii="Times New Roman" w:hAnsi="Times New Roman" w:cs="Times New Roman"/>
          <w:sz w:val="26"/>
          <w:szCs w:val="26"/>
        </w:rPr>
        <w:t xml:space="preserve"> trả về danh sách bệnh nhân</w:t>
      </w:r>
    </w:p>
    <w:p w14:paraId="20D668B8" w14:textId="0D88A511" w:rsidR="00EB5C1C" w:rsidRPr="00EE5B95" w:rsidRDefault="36D43606" w:rsidP="004529A8">
      <w:pPr>
        <w:spacing w:line="360" w:lineRule="auto"/>
        <w:ind w:left="720"/>
        <w:rPr>
          <w:rFonts w:ascii="Times New Roman" w:eastAsia="Times New Roman" w:hAnsi="Times New Roman" w:cs="Times New Roman"/>
          <w:sz w:val="26"/>
          <w:szCs w:val="26"/>
        </w:rPr>
      </w:pPr>
      <w:r w:rsidRPr="00EE5B95">
        <w:rPr>
          <w:rFonts w:ascii="Times New Roman" w:hAnsi="Times New Roman" w:cs="Times New Roman"/>
          <w:sz w:val="26"/>
          <w:szCs w:val="26"/>
        </w:rPr>
        <w:t>-</w:t>
      </w:r>
      <w:r w:rsidR="2B6F2334" w:rsidRPr="00EE5B95">
        <w:rPr>
          <w:rFonts w:ascii="Times New Roman" w:hAnsi="Times New Roman" w:cs="Times New Roman"/>
          <w:sz w:val="26"/>
          <w:szCs w:val="26"/>
        </w:rPr>
        <w:t xml:space="preserve"> Admin có thể xem và chỉnh sửa danh sách </w:t>
      </w:r>
      <w:r w:rsidR="2B6F2334" w:rsidRPr="00EE5B95">
        <w:rPr>
          <w:rFonts w:ascii="Times New Roman" w:eastAsia="Times New Roman" w:hAnsi="Times New Roman" w:cs="Times New Roman"/>
          <w:color w:val="000000" w:themeColor="text1"/>
          <w:sz w:val="26"/>
          <w:szCs w:val="26"/>
        </w:rPr>
        <w:t>nhân viên</w:t>
      </w:r>
    </w:p>
    <w:p w14:paraId="5C76F157" w14:textId="740F991B" w:rsidR="00EB5C1C" w:rsidRPr="00EE5B95" w:rsidRDefault="3C4C1A4F" w:rsidP="004529A8">
      <w:pPr>
        <w:spacing w:line="360" w:lineRule="auto"/>
        <w:ind w:left="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2B6F2334" w:rsidRPr="00EE5B95">
        <w:rPr>
          <w:rFonts w:ascii="Times New Roman" w:hAnsi="Times New Roman" w:cs="Times New Roman"/>
          <w:b/>
          <w:sz w:val="26"/>
          <w:szCs w:val="26"/>
        </w:rPr>
        <w:t xml:space="preserve"> Kết quả</w:t>
      </w:r>
      <w:r w:rsidRPr="00EE5B95">
        <w:rPr>
          <w:rFonts w:ascii="Times New Roman" w:hAnsi="Times New Roman" w:cs="Times New Roman"/>
          <w:b/>
          <w:bCs/>
          <w:sz w:val="26"/>
          <w:szCs w:val="26"/>
        </w:rPr>
        <w:t>:</w:t>
      </w:r>
      <w:r w:rsidR="2B6F2334" w:rsidRPr="00EE5B95">
        <w:rPr>
          <w:rFonts w:ascii="Times New Roman" w:hAnsi="Times New Roman" w:cs="Times New Roman"/>
          <w:sz w:val="26"/>
          <w:szCs w:val="26"/>
        </w:rPr>
        <w:t xml:space="preserve"> Trả về danh sách </w:t>
      </w:r>
      <w:r w:rsidR="2B6F2334" w:rsidRPr="00EE5B95">
        <w:rPr>
          <w:rFonts w:ascii="Times New Roman" w:eastAsia="Times New Roman" w:hAnsi="Times New Roman" w:cs="Times New Roman"/>
          <w:color w:val="000000" w:themeColor="text1"/>
          <w:sz w:val="26"/>
          <w:szCs w:val="26"/>
        </w:rPr>
        <w:t>nhân viên</w:t>
      </w:r>
    </w:p>
    <w:p w14:paraId="12E42924" w14:textId="6DCF60FC" w:rsidR="00EB5C1C" w:rsidRPr="00EE5B95" w:rsidRDefault="2B6F2334"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xml:space="preserve"> và chỉnh sửa. </w:t>
      </w:r>
    </w:p>
    <w:p w14:paraId="7EEFF8BA" w14:textId="2FC0D3A1" w:rsidR="00EB5C1C" w:rsidRPr="00EE5B95" w:rsidRDefault="1E3A9ED5"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b/>
          <w:bCs/>
          <w:sz w:val="26"/>
          <w:szCs w:val="26"/>
        </w:rPr>
        <w:t>• Điều kiện , quy định:</w:t>
      </w:r>
    </w:p>
    <w:p w14:paraId="0550548F" w14:textId="12561BD4" w:rsidR="00EB5C1C" w:rsidRPr="00EE5B95" w:rsidRDefault="1E3A9ED5"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2B6F2334" w:rsidRPr="00EE5B95">
        <w:rPr>
          <w:rFonts w:ascii="Times New Roman" w:hAnsi="Times New Roman" w:cs="Times New Roman"/>
          <w:sz w:val="26"/>
          <w:szCs w:val="26"/>
        </w:rPr>
        <w:t xml:space="preserve"> Kiểm tra thỏa mãn các ràng buộc toàn vẹn trên các trường.</w:t>
      </w:r>
    </w:p>
    <w:p w14:paraId="3FE4FEB5" w14:textId="6B608482" w:rsidR="00EB5C1C" w:rsidRPr="00EE5B95" w:rsidRDefault="7F733586"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2B6F2334" w:rsidRPr="00EE5B95">
        <w:rPr>
          <w:rFonts w:ascii="Times New Roman" w:hAnsi="Times New Roman" w:cs="Times New Roman"/>
          <w:sz w:val="26"/>
          <w:szCs w:val="26"/>
        </w:rPr>
        <w:t xml:space="preserve"> Cung cấp các thông báo nếu không có hồ sơ bênh ná nào nào.</w:t>
      </w:r>
    </w:p>
    <w:p w14:paraId="62413EDE" w14:textId="5AC05170" w:rsidR="001A416A" w:rsidRDefault="7F733586"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sz w:val="26"/>
          <w:szCs w:val="26"/>
        </w:rPr>
        <w:t>-</w:t>
      </w:r>
      <w:r w:rsidR="2B6F2334" w:rsidRPr="00EE5B95">
        <w:rPr>
          <w:rFonts w:ascii="Times New Roman" w:hAnsi="Times New Roman" w:cs="Times New Roman"/>
          <w:sz w:val="26"/>
          <w:szCs w:val="26"/>
        </w:rPr>
        <w:t xml:space="preserve"> Yêu cầu nhập đầu đủ thông tin, chính xác các thuộc tính.</w:t>
      </w:r>
      <w:r w:rsidR="001A416A">
        <w:rPr>
          <w:rFonts w:ascii="Times New Roman" w:hAnsi="Times New Roman" w:cs="Times New Roman"/>
          <w:b/>
          <w:bCs/>
          <w:sz w:val="26"/>
          <w:szCs w:val="26"/>
        </w:rPr>
        <w:br w:type="page"/>
      </w:r>
    </w:p>
    <w:p w14:paraId="6D86452F" w14:textId="6E843DBC" w:rsidR="00EB5C1C" w:rsidRPr="00EE5B95" w:rsidRDefault="61A6B2DA" w:rsidP="004529A8">
      <w:pPr>
        <w:pStyle w:val="ListParagraph"/>
        <w:numPr>
          <w:ilvl w:val="0"/>
          <w:numId w:val="33"/>
        </w:numPr>
        <w:spacing w:line="360" w:lineRule="auto"/>
        <w:outlineLvl w:val="1"/>
        <w:rPr>
          <w:rFonts w:ascii="Times New Roman" w:eastAsia="Times New Roman" w:hAnsi="Times New Roman" w:cs="Times New Roman"/>
          <w:b/>
          <w:color w:val="000000" w:themeColor="text1"/>
          <w:sz w:val="26"/>
          <w:szCs w:val="26"/>
        </w:rPr>
      </w:pPr>
      <w:r w:rsidRPr="00EE5B95">
        <w:rPr>
          <w:rFonts w:ascii="Times New Roman" w:hAnsi="Times New Roman" w:cs="Times New Roman"/>
          <w:b/>
          <w:bCs/>
          <w:sz w:val="26"/>
          <w:szCs w:val="26"/>
        </w:rPr>
        <w:lastRenderedPageBreak/>
        <w:t xml:space="preserve"> </w:t>
      </w:r>
      <w:r w:rsidR="1447A663" w:rsidRPr="00EE5B95">
        <w:rPr>
          <w:rFonts w:ascii="Times New Roman" w:hAnsi="Times New Roman" w:cs="Times New Roman"/>
          <w:b/>
          <w:bCs/>
          <w:sz w:val="26"/>
          <w:szCs w:val="26"/>
        </w:rPr>
        <w:t>Chức</w:t>
      </w:r>
      <w:r w:rsidR="1447A663" w:rsidRPr="00EE5B95">
        <w:rPr>
          <w:rFonts w:ascii="Times New Roman" w:hAnsi="Times New Roman" w:cs="Times New Roman"/>
          <w:b/>
          <w:sz w:val="26"/>
          <w:szCs w:val="26"/>
        </w:rPr>
        <w:t xml:space="preserve"> năng </w:t>
      </w:r>
      <w:r w:rsidR="1447A663" w:rsidRPr="00EE5B95">
        <w:rPr>
          <w:rFonts w:ascii="Times New Roman" w:eastAsia="Times New Roman" w:hAnsi="Times New Roman" w:cs="Times New Roman"/>
          <w:b/>
          <w:color w:val="000000" w:themeColor="text1"/>
          <w:sz w:val="26"/>
          <w:szCs w:val="26"/>
        </w:rPr>
        <w:t>Quản lý lịch khám</w:t>
      </w:r>
    </w:p>
    <w:p w14:paraId="196300F5" w14:textId="4CBC8510" w:rsidR="00EB5C1C" w:rsidRPr="00EE5B95" w:rsidRDefault="50A04C89" w:rsidP="004529A8">
      <w:pPr>
        <w:spacing w:line="360" w:lineRule="auto"/>
        <w:ind w:firstLine="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1447A663" w:rsidRPr="00EE5B95">
        <w:rPr>
          <w:rFonts w:ascii="Times New Roman" w:hAnsi="Times New Roman" w:cs="Times New Roman"/>
          <w:b/>
          <w:sz w:val="26"/>
          <w:szCs w:val="26"/>
        </w:rPr>
        <w:t xml:space="preserve"> Mô tả :</w:t>
      </w:r>
      <w:r w:rsidR="1447A663" w:rsidRPr="00EE5B95">
        <w:rPr>
          <w:rFonts w:ascii="Times New Roman" w:hAnsi="Times New Roman" w:cs="Times New Roman"/>
          <w:sz w:val="26"/>
          <w:szCs w:val="26"/>
        </w:rPr>
        <w:t xml:space="preserve"> </w:t>
      </w:r>
      <w:r w:rsidR="03189CB4" w:rsidRPr="00EE5B95">
        <w:rPr>
          <w:rFonts w:ascii="Times New Roman" w:hAnsi="Times New Roman" w:cs="Times New Roman"/>
          <w:sz w:val="26"/>
          <w:szCs w:val="26"/>
        </w:rPr>
        <w:t xml:space="preserve">: </w:t>
      </w:r>
      <w:r w:rsidR="1447A663" w:rsidRPr="00EE5B95">
        <w:rPr>
          <w:rFonts w:ascii="Times New Roman" w:hAnsi="Times New Roman" w:cs="Times New Roman"/>
          <w:sz w:val="26"/>
          <w:szCs w:val="26"/>
        </w:rPr>
        <w:t>adim có thể  xem và sửa được</w:t>
      </w:r>
      <w:r w:rsidR="1447A663" w:rsidRPr="00EE5B95">
        <w:rPr>
          <w:rFonts w:ascii="Times New Roman" w:eastAsia="Times New Roman" w:hAnsi="Times New Roman" w:cs="Times New Roman"/>
          <w:color w:val="000000" w:themeColor="text1"/>
          <w:sz w:val="26"/>
          <w:szCs w:val="26"/>
        </w:rPr>
        <w:t xml:space="preserve"> tài khoản nhân viên</w:t>
      </w:r>
    </w:p>
    <w:p w14:paraId="1E49C2AF" w14:textId="470C0181" w:rsidR="00EB5C1C" w:rsidRPr="00EE5B95" w:rsidRDefault="35B3B96B"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sz w:val="26"/>
          <w:szCs w:val="26"/>
        </w:rPr>
        <w:t>▪</w:t>
      </w:r>
      <w:r w:rsidRPr="00EE5B95">
        <w:rPr>
          <w:rFonts w:ascii="Times New Roman" w:hAnsi="Times New Roman" w:cs="Times New Roman"/>
          <w:b/>
          <w:bCs/>
          <w:sz w:val="26"/>
          <w:szCs w:val="26"/>
        </w:rPr>
        <w:t xml:space="preserve"> Thực hiện :</w:t>
      </w:r>
    </w:p>
    <w:p w14:paraId="710364BB" w14:textId="6E14D0E8" w:rsidR="00EB5C1C" w:rsidRPr="00EE5B95" w:rsidRDefault="0DC63AA1" w:rsidP="004529A8">
      <w:pPr>
        <w:spacing w:line="360" w:lineRule="auto"/>
        <w:ind w:left="720"/>
        <w:rPr>
          <w:rFonts w:ascii="Times New Roman" w:eastAsia="Times New Roman" w:hAnsi="Times New Roman" w:cs="Times New Roman"/>
          <w:sz w:val="26"/>
          <w:szCs w:val="26"/>
        </w:rPr>
      </w:pPr>
      <w:r w:rsidRPr="00EE5B95">
        <w:rPr>
          <w:rFonts w:ascii="Times New Roman" w:hAnsi="Times New Roman" w:cs="Times New Roman"/>
          <w:sz w:val="26"/>
          <w:szCs w:val="26"/>
        </w:rPr>
        <w:t>-</w:t>
      </w:r>
      <w:r w:rsidR="1447A663" w:rsidRPr="00EE5B95">
        <w:rPr>
          <w:rFonts w:ascii="Times New Roman" w:hAnsi="Times New Roman" w:cs="Times New Roman"/>
          <w:sz w:val="26"/>
          <w:szCs w:val="26"/>
        </w:rPr>
        <w:t>Nhấn vào mục ”</w:t>
      </w:r>
      <w:r w:rsidR="1447A663" w:rsidRPr="00EE5B95">
        <w:rPr>
          <w:rFonts w:ascii="Times New Roman" w:eastAsia="Times New Roman" w:hAnsi="Times New Roman" w:cs="Times New Roman"/>
          <w:color w:val="000000" w:themeColor="text1"/>
          <w:sz w:val="26"/>
          <w:szCs w:val="26"/>
        </w:rPr>
        <w:t xml:space="preserve"> Quản lý lịch khám”</w:t>
      </w:r>
    </w:p>
    <w:p w14:paraId="78BC0711" w14:textId="67D18C84" w:rsidR="00EB5C1C" w:rsidRPr="00EE5B95" w:rsidRDefault="2628EA42" w:rsidP="004529A8">
      <w:pPr>
        <w:spacing w:line="360" w:lineRule="auto"/>
        <w:ind w:firstLine="720"/>
        <w:rPr>
          <w:rFonts w:ascii="Times New Roman" w:hAnsi="Times New Roman" w:cs="Times New Roman"/>
          <w:sz w:val="26"/>
          <w:szCs w:val="26"/>
        </w:rPr>
      </w:pPr>
      <w:r w:rsidRPr="00EE5B95">
        <w:rPr>
          <w:rFonts w:ascii="Times New Roman" w:hAnsi="Times New Roman" w:cs="Times New Roman"/>
          <w:sz w:val="26"/>
          <w:szCs w:val="26"/>
        </w:rPr>
        <w:t>-</w:t>
      </w:r>
      <w:r w:rsidR="1447A663" w:rsidRPr="00EE5B95">
        <w:rPr>
          <w:rFonts w:ascii="Times New Roman" w:hAnsi="Times New Roman" w:cs="Times New Roman"/>
          <w:sz w:val="26"/>
          <w:szCs w:val="26"/>
        </w:rPr>
        <w:t xml:space="preserve"> trả về danh sách lịch khám</w:t>
      </w:r>
    </w:p>
    <w:p w14:paraId="547E297D" w14:textId="65BF7089" w:rsidR="00EB5C1C" w:rsidRPr="00EE5B95" w:rsidRDefault="2DB2A667" w:rsidP="004529A8">
      <w:pPr>
        <w:spacing w:line="360" w:lineRule="auto"/>
        <w:ind w:firstLine="720"/>
        <w:rPr>
          <w:rFonts w:ascii="Times New Roman" w:hAnsi="Times New Roman" w:cs="Times New Roman"/>
          <w:sz w:val="26"/>
          <w:szCs w:val="26"/>
        </w:rPr>
      </w:pPr>
      <w:r w:rsidRPr="00EE5B95">
        <w:rPr>
          <w:rFonts w:ascii="Times New Roman" w:hAnsi="Times New Roman" w:cs="Times New Roman"/>
          <w:sz w:val="26"/>
          <w:szCs w:val="26"/>
        </w:rPr>
        <w:t>-</w:t>
      </w:r>
      <w:r w:rsidR="1447A663" w:rsidRPr="00EE5B95">
        <w:rPr>
          <w:rFonts w:ascii="Times New Roman" w:hAnsi="Times New Roman" w:cs="Times New Roman"/>
          <w:sz w:val="26"/>
          <w:szCs w:val="26"/>
        </w:rPr>
        <w:t xml:space="preserve"> </w:t>
      </w:r>
      <w:r w:rsidR="78477346" w:rsidRPr="00EE5B95">
        <w:rPr>
          <w:rFonts w:ascii="Times New Roman" w:hAnsi="Times New Roman" w:cs="Times New Roman"/>
          <w:sz w:val="26"/>
          <w:szCs w:val="26"/>
        </w:rPr>
        <w:t>Bác sĩ có thể xem được lịch khám</w:t>
      </w:r>
    </w:p>
    <w:p w14:paraId="2D855FC3" w14:textId="11BE82C2" w:rsidR="00EB5C1C" w:rsidRPr="00EE5B95" w:rsidRDefault="2B7B43A1" w:rsidP="004529A8">
      <w:pPr>
        <w:spacing w:line="360" w:lineRule="auto"/>
        <w:ind w:left="720"/>
        <w:rPr>
          <w:rFonts w:ascii="Times New Roman" w:eastAsia="Times New Roman" w:hAnsi="Times New Roman" w:cs="Times New Roman"/>
          <w:sz w:val="26"/>
          <w:szCs w:val="26"/>
        </w:rPr>
      </w:pPr>
      <w:r w:rsidRPr="00EE5B95">
        <w:rPr>
          <w:rFonts w:ascii="Times New Roman" w:hAnsi="Times New Roman" w:cs="Times New Roman"/>
          <w:b/>
          <w:bCs/>
          <w:sz w:val="26"/>
          <w:szCs w:val="26"/>
        </w:rPr>
        <w:t>•</w:t>
      </w:r>
      <w:r w:rsidR="1447A663" w:rsidRPr="00EE5B95">
        <w:rPr>
          <w:rFonts w:ascii="Times New Roman" w:hAnsi="Times New Roman" w:cs="Times New Roman"/>
          <w:b/>
          <w:sz w:val="26"/>
          <w:szCs w:val="26"/>
        </w:rPr>
        <w:t xml:space="preserve"> Kết quả:</w:t>
      </w:r>
      <w:r w:rsidR="1447A663" w:rsidRPr="00EE5B95">
        <w:rPr>
          <w:rFonts w:ascii="Times New Roman" w:hAnsi="Times New Roman" w:cs="Times New Roman"/>
          <w:sz w:val="26"/>
          <w:szCs w:val="26"/>
        </w:rPr>
        <w:t xml:space="preserve"> ▪ Trả về danh sách </w:t>
      </w:r>
      <w:r w:rsidR="1447A663" w:rsidRPr="00EE5B95">
        <w:rPr>
          <w:rFonts w:ascii="Times New Roman" w:eastAsia="Times New Roman" w:hAnsi="Times New Roman" w:cs="Times New Roman"/>
          <w:color w:val="000000" w:themeColor="text1"/>
          <w:sz w:val="26"/>
          <w:szCs w:val="26"/>
        </w:rPr>
        <w:t>nhân viên</w:t>
      </w:r>
    </w:p>
    <w:p w14:paraId="68A91D7E" w14:textId="6DCF60FC" w:rsidR="00EB5C1C" w:rsidRPr="00EE5B95" w:rsidRDefault="1447A663"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 xml:space="preserve"> và chỉnh sửa. </w:t>
      </w:r>
    </w:p>
    <w:p w14:paraId="4000BD68" w14:textId="3646EBE6" w:rsidR="00EB5C1C" w:rsidRPr="00EE5B95" w:rsidRDefault="5F2BD933" w:rsidP="004529A8">
      <w:pPr>
        <w:spacing w:line="360" w:lineRule="auto"/>
        <w:ind w:left="720"/>
        <w:rPr>
          <w:rFonts w:ascii="Times New Roman" w:hAnsi="Times New Roman" w:cs="Times New Roman"/>
          <w:b/>
          <w:bCs/>
          <w:sz w:val="26"/>
          <w:szCs w:val="26"/>
        </w:rPr>
      </w:pPr>
      <w:r w:rsidRPr="00EE5B95">
        <w:rPr>
          <w:rFonts w:ascii="Times New Roman" w:hAnsi="Times New Roman" w:cs="Times New Roman"/>
          <w:b/>
          <w:bCs/>
          <w:sz w:val="26"/>
          <w:szCs w:val="26"/>
        </w:rPr>
        <w:t>• Điều kiện , quy định:</w:t>
      </w:r>
    </w:p>
    <w:p w14:paraId="320DD299" w14:textId="36695719" w:rsidR="00EB5C1C" w:rsidRPr="00EE5B95" w:rsidRDefault="66FB9B0D"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1447A663" w:rsidRPr="00EE5B95">
        <w:rPr>
          <w:rFonts w:ascii="Times New Roman" w:hAnsi="Times New Roman" w:cs="Times New Roman"/>
          <w:sz w:val="26"/>
          <w:szCs w:val="26"/>
        </w:rPr>
        <w:t xml:space="preserve"> Kiểm tra thỏa mãn các ràng buộc toàn vẹn trên các trường.</w:t>
      </w:r>
    </w:p>
    <w:p w14:paraId="29F5B23E" w14:textId="02AF28F1" w:rsidR="00EB5C1C" w:rsidRPr="00EE5B95" w:rsidRDefault="2AB533D2"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1447A663" w:rsidRPr="00EE5B95">
        <w:rPr>
          <w:rFonts w:ascii="Times New Roman" w:hAnsi="Times New Roman" w:cs="Times New Roman"/>
          <w:sz w:val="26"/>
          <w:szCs w:val="26"/>
        </w:rPr>
        <w:t xml:space="preserve"> Cung cấp các thông báo nếu không có </w:t>
      </w:r>
      <w:r w:rsidR="29246ED1" w:rsidRPr="00EE5B95">
        <w:rPr>
          <w:rFonts w:ascii="Times New Roman" w:hAnsi="Times New Roman" w:cs="Times New Roman"/>
          <w:sz w:val="26"/>
          <w:szCs w:val="26"/>
        </w:rPr>
        <w:t>lịch khám</w:t>
      </w:r>
      <w:r w:rsidR="1447A663" w:rsidRPr="00EE5B95">
        <w:rPr>
          <w:rFonts w:ascii="Times New Roman" w:hAnsi="Times New Roman" w:cs="Times New Roman"/>
          <w:sz w:val="26"/>
          <w:szCs w:val="26"/>
        </w:rPr>
        <w:t xml:space="preserve"> nào nào.</w:t>
      </w:r>
    </w:p>
    <w:p w14:paraId="7202538D" w14:textId="27391002" w:rsidR="00EB5C1C" w:rsidRPr="00EE5B95" w:rsidRDefault="74ACE4B5" w:rsidP="004529A8">
      <w:pPr>
        <w:spacing w:line="360" w:lineRule="auto"/>
        <w:ind w:left="720"/>
        <w:rPr>
          <w:rFonts w:ascii="Times New Roman" w:hAnsi="Times New Roman" w:cs="Times New Roman"/>
          <w:sz w:val="26"/>
          <w:szCs w:val="26"/>
        </w:rPr>
      </w:pPr>
      <w:r w:rsidRPr="00EE5B95">
        <w:rPr>
          <w:rFonts w:ascii="Times New Roman" w:hAnsi="Times New Roman" w:cs="Times New Roman"/>
          <w:sz w:val="26"/>
          <w:szCs w:val="26"/>
        </w:rPr>
        <w:t>-</w:t>
      </w:r>
      <w:r w:rsidR="1447A663" w:rsidRPr="00EE5B95">
        <w:rPr>
          <w:rFonts w:ascii="Times New Roman" w:hAnsi="Times New Roman" w:cs="Times New Roman"/>
          <w:sz w:val="26"/>
          <w:szCs w:val="26"/>
        </w:rPr>
        <w:t xml:space="preserve"> Yêu cầu nhập đầu đủ thông tin, chính xác các thuộc tính.</w:t>
      </w:r>
    </w:p>
    <w:p w14:paraId="5EF382E4" w14:textId="12D67C1E" w:rsidR="00174641" w:rsidRPr="00EE5B95" w:rsidRDefault="00174641" w:rsidP="004529A8">
      <w:pPr>
        <w:spacing w:line="360" w:lineRule="auto"/>
        <w:rPr>
          <w:rFonts w:ascii="Times New Roman" w:eastAsiaTheme="majorEastAsia" w:hAnsi="Times New Roman" w:cs="Times New Roman"/>
          <w:sz w:val="26"/>
          <w:szCs w:val="26"/>
          <w:lang w:val="vi-VN"/>
        </w:rPr>
      </w:pPr>
    </w:p>
    <w:p w14:paraId="38C08D3E" w14:textId="77777777" w:rsidR="007029D2" w:rsidRDefault="007029D2" w:rsidP="004529A8">
      <w:pPr>
        <w:spacing w:line="360" w:lineRule="auto"/>
        <w:rPr>
          <w:rFonts w:ascii="Times New Roman" w:eastAsiaTheme="majorEastAsia" w:hAnsi="Times New Roman" w:cs="Times New Roman"/>
          <w:b/>
          <w:bCs/>
          <w:sz w:val="26"/>
          <w:szCs w:val="26"/>
          <w:lang w:val="vi-VN"/>
        </w:rPr>
      </w:pPr>
      <w:bookmarkStart w:id="28" w:name="_Toc180704308"/>
      <w:r>
        <w:rPr>
          <w:rFonts w:ascii="Times New Roman" w:hAnsi="Times New Roman" w:cs="Times New Roman"/>
          <w:b/>
          <w:bCs/>
          <w:sz w:val="26"/>
          <w:szCs w:val="26"/>
          <w:lang w:val="vi-VN"/>
        </w:rPr>
        <w:br w:type="page"/>
      </w:r>
    </w:p>
    <w:p w14:paraId="184AE333" w14:textId="0F367F5B" w:rsidR="00162467" w:rsidRPr="007029D2" w:rsidRDefault="00AE28EB" w:rsidP="004529A8">
      <w:pPr>
        <w:pStyle w:val="Heading1"/>
        <w:numPr>
          <w:ilvl w:val="0"/>
          <w:numId w:val="27"/>
        </w:numPr>
        <w:spacing w:line="360" w:lineRule="auto"/>
        <w:rPr>
          <w:rFonts w:ascii="Times New Roman" w:hAnsi="Times New Roman" w:cs="Times New Roman"/>
          <w:b/>
          <w:bCs/>
          <w:color w:val="auto"/>
          <w:sz w:val="32"/>
          <w:szCs w:val="32"/>
          <w:lang w:val="vi-VN"/>
        </w:rPr>
      </w:pPr>
      <w:r w:rsidRPr="007029D2">
        <w:rPr>
          <w:rFonts w:ascii="Times New Roman" w:hAnsi="Times New Roman" w:cs="Times New Roman"/>
          <w:b/>
          <w:bCs/>
          <w:color w:val="auto"/>
          <w:sz w:val="32"/>
          <w:szCs w:val="32"/>
          <w:lang w:val="vi-VN"/>
        </w:rPr>
        <w:lastRenderedPageBreak/>
        <w:t>THIẾT KẾ DỮ LIỆU</w:t>
      </w:r>
      <w:bookmarkEnd w:id="28"/>
    </w:p>
    <w:p w14:paraId="4FF32CFF" w14:textId="2F5CDB04" w:rsidR="00887046" w:rsidRPr="00EE5B95" w:rsidRDefault="1A1FABEA" w:rsidP="004529A8">
      <w:pPr>
        <w:pStyle w:val="ListParagraph"/>
        <w:numPr>
          <w:ilvl w:val="0"/>
          <w:numId w:val="3"/>
        </w:numPr>
        <w:spacing w:line="360" w:lineRule="auto"/>
        <w:outlineLvl w:val="1"/>
        <w:rPr>
          <w:rFonts w:ascii="Times New Roman" w:eastAsiaTheme="majorEastAsia" w:hAnsi="Times New Roman" w:cs="Times New Roman"/>
          <w:sz w:val="26"/>
          <w:szCs w:val="26"/>
          <w:lang w:val="vi-VN"/>
        </w:rPr>
      </w:pPr>
      <w:bookmarkStart w:id="29" w:name="_Toc180704309"/>
      <w:r w:rsidRPr="00EE5B95">
        <w:rPr>
          <w:rFonts w:ascii="Times New Roman" w:eastAsia="Times New Roman" w:hAnsi="Times New Roman" w:cs="Times New Roman"/>
          <w:b/>
          <w:bCs/>
          <w:sz w:val="26"/>
          <w:szCs w:val="26"/>
          <w:lang w:val="vi"/>
        </w:rPr>
        <w:t xml:space="preserve">Bảng </w:t>
      </w:r>
      <w:r w:rsidRPr="00EE5B95">
        <w:rPr>
          <w:rFonts w:ascii="Times New Roman" w:eastAsia="Times New Roman" w:hAnsi="Times New Roman" w:cs="Times New Roman"/>
          <w:b/>
          <w:bCs/>
          <w:sz w:val="26"/>
          <w:szCs w:val="26"/>
        </w:rPr>
        <w:t>Bệnh án</w:t>
      </w:r>
      <w:bookmarkEnd w:id="29"/>
    </w:p>
    <w:p w14:paraId="2A8E449E" w14:textId="069373D6" w:rsidR="00887046" w:rsidRPr="00EE5B95" w:rsidRDefault="1A1FABEA" w:rsidP="004529A8">
      <w:pPr>
        <w:spacing w:before="8" w:after="0" w:line="360" w:lineRule="auto"/>
        <w:rPr>
          <w:rFonts w:ascii="Times New Roman" w:hAnsi="Times New Roman" w:cs="Times New Roman"/>
          <w:sz w:val="26"/>
          <w:szCs w:val="26"/>
        </w:rPr>
      </w:pPr>
      <w:r w:rsidRPr="00EE5B95">
        <w:rPr>
          <w:rFonts w:ascii="Times New Roman" w:eastAsia="Times New Roman" w:hAnsi="Times New Roman" w:cs="Times New Roman"/>
          <w:b/>
          <w:bCs/>
          <w:sz w:val="26"/>
          <w:szCs w:val="26"/>
          <w:lang w:val="vi"/>
        </w:rPr>
        <w:t xml:space="preserve"> </w:t>
      </w:r>
    </w:p>
    <w:tbl>
      <w:tblPr>
        <w:tblW w:w="9285" w:type="dxa"/>
        <w:tblInd w:w="315" w:type="dxa"/>
        <w:tblLayout w:type="fixed"/>
        <w:tblLook w:val="01E0" w:firstRow="1" w:lastRow="1" w:firstColumn="1" w:lastColumn="1" w:noHBand="0" w:noVBand="0"/>
      </w:tblPr>
      <w:tblGrid>
        <w:gridCol w:w="1093"/>
        <w:gridCol w:w="4078"/>
        <w:gridCol w:w="4114"/>
      </w:tblGrid>
      <w:tr w:rsidR="0099586A" w:rsidRPr="00EE5B95" w14:paraId="7483CF1C"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9DE3A5" w14:textId="1710532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STT</w:t>
            </w:r>
          </w:p>
        </w:tc>
        <w:tc>
          <w:tcPr>
            <w:tcW w:w="4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D96BB" w14:textId="7AFA62B7"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Column Name</w:t>
            </w:r>
          </w:p>
        </w:tc>
        <w:tc>
          <w:tcPr>
            <w:tcW w:w="4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B7DBE3" w14:textId="1E9EAB07"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Data Type</w:t>
            </w:r>
          </w:p>
        </w:tc>
      </w:tr>
      <w:tr w:rsidR="0099586A" w:rsidRPr="00EE5B95" w14:paraId="4B0C30E9"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1DEC26" w14:textId="29D409DF"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1</w:t>
            </w:r>
          </w:p>
        </w:tc>
        <w:tc>
          <w:tcPr>
            <w:tcW w:w="4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5D60F" w14:textId="7ADB3E1F"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_id</w:t>
            </w:r>
          </w:p>
        </w:tc>
        <w:tc>
          <w:tcPr>
            <w:tcW w:w="4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D0DEBB" w14:textId="38EEC77F" w:rsidR="64032E1E" w:rsidRPr="00EE5B95" w:rsidRDefault="64032E1E" w:rsidP="004529A8">
            <w:pPr>
              <w:spacing w:after="0" w:line="360" w:lineRule="auto"/>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2FF8DA21" w14:textId="77777777" w:rsidTr="0007449C">
        <w:trPr>
          <w:trHeight w:val="495"/>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A2DC61" w14:textId="3D1C4F9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2</w:t>
            </w:r>
          </w:p>
        </w:tc>
        <w:tc>
          <w:tcPr>
            <w:tcW w:w="4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1EF8F" w14:textId="1048093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MaBenhNhan</w:t>
            </w:r>
          </w:p>
        </w:tc>
        <w:tc>
          <w:tcPr>
            <w:tcW w:w="4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487072" w14:textId="57BC593D" w:rsidR="64032E1E" w:rsidRPr="00EE5B95" w:rsidRDefault="64032E1E" w:rsidP="004529A8">
            <w:pPr>
              <w:spacing w:after="0" w:line="360" w:lineRule="auto"/>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5BA9507F"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DB2628" w14:textId="543236D7"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3</w:t>
            </w:r>
          </w:p>
        </w:tc>
        <w:tc>
          <w:tcPr>
            <w:tcW w:w="4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F031B" w14:textId="09358F6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ThongTinBenhNhan</w:t>
            </w:r>
          </w:p>
        </w:tc>
        <w:tc>
          <w:tcPr>
            <w:tcW w:w="4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5A7BE3" w14:textId="17688607" w:rsidR="64032E1E" w:rsidRPr="00EE5B95" w:rsidRDefault="64032E1E" w:rsidP="004529A8">
            <w:pPr>
              <w:spacing w:after="0" w:line="360" w:lineRule="auto"/>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2C6A30B1"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7952ED" w14:textId="1F15A52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4</w:t>
            </w:r>
          </w:p>
        </w:tc>
        <w:tc>
          <w:tcPr>
            <w:tcW w:w="4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03F24D" w14:textId="72E893A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TenBacSi</w:t>
            </w:r>
          </w:p>
        </w:tc>
        <w:tc>
          <w:tcPr>
            <w:tcW w:w="4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49CE3" w14:textId="61A75B76" w:rsidR="64032E1E" w:rsidRPr="00EE5B95" w:rsidRDefault="64032E1E" w:rsidP="004529A8">
            <w:pPr>
              <w:spacing w:after="0" w:line="360" w:lineRule="auto"/>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6A19DC3B"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42D" w14:textId="34D4434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5</w:t>
            </w:r>
          </w:p>
        </w:tc>
        <w:tc>
          <w:tcPr>
            <w:tcW w:w="4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7CCF37" w14:textId="300DB23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ChuanDoan</w:t>
            </w:r>
          </w:p>
        </w:tc>
        <w:tc>
          <w:tcPr>
            <w:tcW w:w="4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B3AD35" w14:textId="34F160DF" w:rsidR="64032E1E" w:rsidRPr="00EE5B95" w:rsidRDefault="64032E1E" w:rsidP="004529A8">
            <w:pPr>
              <w:spacing w:after="0" w:line="360" w:lineRule="auto"/>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2203D9C9"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AA8D05" w14:textId="75FB6611"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6</w:t>
            </w:r>
          </w:p>
        </w:tc>
        <w:tc>
          <w:tcPr>
            <w:tcW w:w="4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295281" w14:textId="019C9F8D"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DonThuocs</w:t>
            </w:r>
          </w:p>
        </w:tc>
        <w:tc>
          <w:tcPr>
            <w:tcW w:w="4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7CE612" w14:textId="324467D9" w:rsidR="64032E1E" w:rsidRPr="00EE5B95" w:rsidRDefault="64032E1E" w:rsidP="004529A8">
            <w:pPr>
              <w:spacing w:after="0" w:line="360" w:lineRule="auto"/>
              <w:rPr>
                <w:rFonts w:ascii="Times New Roman" w:hAnsi="Times New Roman" w:cs="Times New Roman"/>
                <w:sz w:val="26"/>
                <w:szCs w:val="26"/>
              </w:rPr>
            </w:pPr>
            <w:r w:rsidRPr="00EE5B95">
              <w:rPr>
                <w:rFonts w:ascii="Times New Roman" w:eastAsia="Times New Roman" w:hAnsi="Times New Roman" w:cs="Times New Roman"/>
                <w:sz w:val="26"/>
                <w:szCs w:val="26"/>
              </w:rPr>
              <w:t>Array</w:t>
            </w:r>
          </w:p>
        </w:tc>
      </w:tr>
    </w:tbl>
    <w:p w14:paraId="3F312F81" w14:textId="0715D858" w:rsidR="00887046" w:rsidRPr="00EE5B95" w:rsidRDefault="007A7B40" w:rsidP="004529A8">
      <w:pPr>
        <w:pStyle w:val="Caption"/>
        <w:spacing w:line="360" w:lineRule="auto"/>
        <w:rPr>
          <w:rFonts w:cs="Times New Roman"/>
          <w:sz w:val="26"/>
          <w:szCs w:val="26"/>
        </w:rPr>
      </w:pPr>
      <w:bookmarkStart w:id="30" w:name="_Toc180703136"/>
      <w:r w:rsidRPr="00EE5B95">
        <w:rPr>
          <w:rFonts w:cs="Times New Roman"/>
          <w:sz w:val="26"/>
          <w:szCs w:val="26"/>
        </w:rPr>
        <w:t xml:space="preserve">Bảng </w:t>
      </w:r>
      <w:r w:rsidRPr="00EE5B95">
        <w:rPr>
          <w:rFonts w:cs="Times New Roman"/>
          <w:sz w:val="26"/>
          <w:szCs w:val="26"/>
        </w:rPr>
        <w:fldChar w:fldCharType="begin"/>
      </w:r>
      <w:r w:rsidRPr="00EE5B95">
        <w:rPr>
          <w:rFonts w:cs="Times New Roman"/>
          <w:sz w:val="26"/>
          <w:szCs w:val="26"/>
        </w:rPr>
        <w:instrText xml:space="preserve"> STYLEREF 1 \s </w:instrText>
      </w:r>
      <w:r w:rsidRPr="00EE5B95">
        <w:rPr>
          <w:rFonts w:cs="Times New Roman"/>
          <w:sz w:val="26"/>
          <w:szCs w:val="26"/>
        </w:rPr>
        <w:fldChar w:fldCharType="separate"/>
      </w:r>
      <w:r w:rsidRPr="00EE5B95">
        <w:rPr>
          <w:rFonts w:cs="Times New Roman"/>
          <w:noProof/>
          <w:sz w:val="26"/>
          <w:szCs w:val="26"/>
        </w:rPr>
        <w:t>3</w:t>
      </w:r>
      <w:r w:rsidRPr="00EE5B95">
        <w:rPr>
          <w:rFonts w:cs="Times New Roman"/>
          <w:sz w:val="26"/>
          <w:szCs w:val="26"/>
        </w:rPr>
        <w:fldChar w:fldCharType="end"/>
      </w:r>
      <w:r w:rsidRPr="00EE5B95">
        <w:rPr>
          <w:rFonts w:cs="Times New Roman"/>
          <w:sz w:val="26"/>
          <w:szCs w:val="26"/>
        </w:rPr>
        <w:noBreakHyphen/>
      </w:r>
      <w:r w:rsidRPr="00EE5B95">
        <w:rPr>
          <w:rFonts w:cs="Times New Roman"/>
          <w:sz w:val="26"/>
          <w:szCs w:val="26"/>
        </w:rPr>
        <w:fldChar w:fldCharType="begin"/>
      </w:r>
      <w:r w:rsidRPr="00EE5B95">
        <w:rPr>
          <w:rFonts w:cs="Times New Roman"/>
          <w:sz w:val="26"/>
          <w:szCs w:val="26"/>
        </w:rPr>
        <w:instrText xml:space="preserve"> SEQ Bảng \* ARABIC \s 1 </w:instrText>
      </w:r>
      <w:r w:rsidRPr="00EE5B95">
        <w:rPr>
          <w:rFonts w:cs="Times New Roman"/>
          <w:sz w:val="26"/>
          <w:szCs w:val="26"/>
        </w:rPr>
        <w:fldChar w:fldCharType="separate"/>
      </w:r>
      <w:r w:rsidRPr="00EE5B95">
        <w:rPr>
          <w:rFonts w:cs="Times New Roman"/>
          <w:noProof/>
          <w:sz w:val="26"/>
          <w:szCs w:val="26"/>
        </w:rPr>
        <w:t>1</w:t>
      </w:r>
      <w:r w:rsidRPr="00EE5B95">
        <w:rPr>
          <w:rFonts w:cs="Times New Roman"/>
          <w:sz w:val="26"/>
          <w:szCs w:val="26"/>
        </w:rPr>
        <w:fldChar w:fldCharType="end"/>
      </w:r>
      <w:r w:rsidRPr="00EE5B95">
        <w:rPr>
          <w:rFonts w:cs="Times New Roman"/>
          <w:sz w:val="26"/>
          <w:szCs w:val="26"/>
          <w:lang w:val="vi-VN"/>
        </w:rPr>
        <w:t xml:space="preserve"> </w:t>
      </w:r>
      <w:r w:rsidR="002817BC" w:rsidRPr="00EE5B95">
        <w:rPr>
          <w:rFonts w:cs="Times New Roman"/>
          <w:sz w:val="26"/>
          <w:szCs w:val="26"/>
          <w:lang w:val="vi-VN"/>
        </w:rPr>
        <w:t>Bảng bệnh án</w:t>
      </w:r>
      <w:bookmarkEnd w:id="30"/>
    </w:p>
    <w:p w14:paraId="7B60868C" w14:textId="54DF84DB" w:rsidR="00887046" w:rsidRPr="00EE5B95" w:rsidRDefault="1A1FABEA" w:rsidP="004529A8">
      <w:pPr>
        <w:pStyle w:val="ListParagraph"/>
        <w:numPr>
          <w:ilvl w:val="0"/>
          <w:numId w:val="3"/>
        </w:numPr>
        <w:spacing w:after="0" w:line="360" w:lineRule="auto"/>
        <w:outlineLvl w:val="1"/>
        <w:rPr>
          <w:rFonts w:ascii="Times New Roman" w:hAnsi="Times New Roman" w:cs="Times New Roman"/>
          <w:sz w:val="26"/>
          <w:szCs w:val="26"/>
        </w:rPr>
      </w:pPr>
      <w:bookmarkStart w:id="31" w:name="_Toc180704310"/>
      <w:r w:rsidRPr="00EE5B95">
        <w:rPr>
          <w:rFonts w:ascii="Times New Roman" w:eastAsia="Times New Roman" w:hAnsi="Times New Roman" w:cs="Times New Roman"/>
          <w:b/>
          <w:bCs/>
          <w:sz w:val="26"/>
          <w:szCs w:val="26"/>
          <w:lang w:val="vi"/>
        </w:rPr>
        <w:t xml:space="preserve">Bảng </w:t>
      </w:r>
      <w:r w:rsidRPr="00EE5B95">
        <w:rPr>
          <w:rFonts w:ascii="Times New Roman" w:eastAsia="Times New Roman" w:hAnsi="Times New Roman" w:cs="Times New Roman"/>
          <w:b/>
          <w:bCs/>
          <w:sz w:val="26"/>
          <w:szCs w:val="26"/>
        </w:rPr>
        <w:t>Bệnh nhân</w:t>
      </w:r>
      <w:bookmarkEnd w:id="31"/>
    </w:p>
    <w:p w14:paraId="73911932" w14:textId="480EC4F1" w:rsidR="00887046" w:rsidRPr="00EE5B95" w:rsidRDefault="1A1FABEA" w:rsidP="004529A8">
      <w:pPr>
        <w:spacing w:before="8" w:after="0" w:line="360" w:lineRule="auto"/>
        <w:rPr>
          <w:rFonts w:ascii="Times New Roman" w:hAnsi="Times New Roman" w:cs="Times New Roman"/>
          <w:sz w:val="26"/>
          <w:szCs w:val="26"/>
        </w:rPr>
      </w:pPr>
      <w:r w:rsidRPr="00EE5B95">
        <w:rPr>
          <w:rFonts w:ascii="Times New Roman" w:eastAsia="Times New Roman" w:hAnsi="Times New Roman" w:cs="Times New Roman"/>
          <w:b/>
          <w:bCs/>
          <w:sz w:val="26"/>
          <w:szCs w:val="26"/>
          <w:lang w:val="vi"/>
        </w:rPr>
        <w:t xml:space="preserve"> </w:t>
      </w:r>
    </w:p>
    <w:tbl>
      <w:tblPr>
        <w:tblW w:w="9285" w:type="dxa"/>
        <w:tblInd w:w="315" w:type="dxa"/>
        <w:tblLayout w:type="fixed"/>
        <w:tblLook w:val="01E0" w:firstRow="1" w:lastRow="1" w:firstColumn="1" w:lastColumn="1" w:noHBand="0" w:noVBand="0"/>
      </w:tblPr>
      <w:tblGrid>
        <w:gridCol w:w="1093"/>
        <w:gridCol w:w="4075"/>
        <w:gridCol w:w="4117"/>
      </w:tblGrid>
      <w:tr w:rsidR="0099586A" w:rsidRPr="00EE5B95" w14:paraId="046DBE2D"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EED9C" w14:textId="790AD67A"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STT</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2E89C4" w14:textId="7446AF8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Column Name</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9C6B47" w14:textId="699257D5"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Data Type</w:t>
            </w:r>
          </w:p>
        </w:tc>
      </w:tr>
      <w:tr w:rsidR="0099586A" w:rsidRPr="00EE5B95" w14:paraId="07A05F8B"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FB13E" w14:textId="5E8E3A8D"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1</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2886FB" w14:textId="7AE99B3D"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_id</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69FEBB" w14:textId="50058896"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090CD216" w14:textId="77777777" w:rsidTr="0007449C">
        <w:trPr>
          <w:trHeight w:val="495"/>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36E5BA" w14:textId="5AFD8B51"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2</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E25075" w14:textId="273765FC"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Ten</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347EF" w14:textId="6F8D3B1C"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43E74D9B"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F3F9B4" w14:textId="08F1CAEA"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3</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8E590" w14:textId="339A525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DiaChi</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7B08E2" w14:textId="5B3F6AFF"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22D73CD1"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C9AE85" w14:textId="3AA074F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4</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A79953" w14:textId="05B5F8D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CCCD</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F746FC" w14:textId="588BA7A7"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3BE3D1B6"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F3F5A8" w14:textId="11CDF8E7"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5</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761B75" w14:textId="35849081"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GioiTinh</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72C5A5" w14:textId="58BB05F9"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7ACBF1C8"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DD9AFC" w14:textId="390951C0"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6</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9BC43" w14:textId="6E6ECF20"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SDT</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D3BEF" w14:textId="249E6302"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10E860A4"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E1AF11" w14:textId="36A54D8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7</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5970DF" w14:textId="3682CC16"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Email</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F3B131" w14:textId="68A6C7B5"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5CE9646D"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D04DD5" w14:textId="7BE1D440"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8</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F943EC" w14:textId="575E7E0F"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accountId</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49C248" w14:textId="389B5973"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727DF87D"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17501" w14:textId="7153998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9</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B6B2B7" w14:textId="64AE683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BHYT</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DB6939" w14:textId="057C44FE"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20FF3F1D"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8696B" w14:textId="12E4218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10</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EFA422" w14:textId="7E6B8D1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Job</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5B56EE" w14:textId="0CD9DD3B"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187A21D6"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1CE868" w14:textId="5931540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lastRenderedPageBreak/>
              <w:t>11</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CE0B05" w14:textId="498360FE"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NgaySinh</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A3BAB1" w14:textId="1AC63FF2"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7C0B057F"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19E1FF" w14:textId="591EDAE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12</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AB8BE2" w14:textId="5DD1206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CCCD_ngayCap</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3CC4E0" w14:textId="3967A132"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Date</w:t>
            </w:r>
          </w:p>
        </w:tc>
      </w:tr>
      <w:tr w:rsidR="0099586A" w:rsidRPr="00EE5B95" w14:paraId="5911B27B"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596813" w14:textId="4700384A"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13</w:t>
            </w:r>
          </w:p>
        </w:tc>
        <w:tc>
          <w:tcPr>
            <w:tcW w:w="4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E9E1F9" w14:textId="583A8B9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active</w:t>
            </w:r>
          </w:p>
        </w:tc>
        <w:tc>
          <w:tcPr>
            <w:tcW w:w="4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D12E0" w14:textId="0BC0EB04"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Boolean</w:t>
            </w:r>
          </w:p>
        </w:tc>
      </w:tr>
    </w:tbl>
    <w:p w14:paraId="3F33BCD3" w14:textId="43C4CEDC" w:rsidR="00887046" w:rsidRPr="00EE5B95" w:rsidRDefault="1A1FABEA" w:rsidP="004529A8">
      <w:pPr>
        <w:pStyle w:val="Caption"/>
        <w:spacing w:line="360" w:lineRule="auto"/>
        <w:rPr>
          <w:rFonts w:cs="Times New Roman"/>
          <w:sz w:val="26"/>
          <w:szCs w:val="26"/>
        </w:rPr>
      </w:pPr>
      <w:r w:rsidRPr="00EE5B95">
        <w:rPr>
          <w:rFonts w:eastAsia="Times New Roman" w:cs="Times New Roman"/>
          <w:sz w:val="26"/>
          <w:szCs w:val="26"/>
        </w:rPr>
        <w:t xml:space="preserve"> </w:t>
      </w:r>
      <w:bookmarkStart w:id="32" w:name="_Toc180703137"/>
      <w:r w:rsidR="002817BC"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3</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2</w:t>
      </w:r>
      <w:r w:rsidR="007A7B40" w:rsidRPr="00EE5B95">
        <w:rPr>
          <w:rFonts w:cs="Times New Roman"/>
          <w:sz w:val="26"/>
          <w:szCs w:val="26"/>
        </w:rPr>
        <w:fldChar w:fldCharType="end"/>
      </w:r>
      <w:r w:rsidR="002817BC" w:rsidRPr="00EE5B95">
        <w:rPr>
          <w:rFonts w:cs="Times New Roman"/>
          <w:sz w:val="26"/>
          <w:szCs w:val="26"/>
          <w:lang w:val="vi-VN"/>
        </w:rPr>
        <w:t xml:space="preserve"> Bảng bệnh nhân</w:t>
      </w:r>
      <w:bookmarkEnd w:id="32"/>
    </w:p>
    <w:p w14:paraId="6CA8C043" w14:textId="50D1962F" w:rsidR="00887046" w:rsidRPr="00EE5B95" w:rsidRDefault="1A1FABEA" w:rsidP="004529A8">
      <w:pPr>
        <w:pStyle w:val="ListParagraph"/>
        <w:numPr>
          <w:ilvl w:val="0"/>
          <w:numId w:val="3"/>
        </w:numPr>
        <w:spacing w:after="0" w:line="360" w:lineRule="auto"/>
        <w:outlineLvl w:val="1"/>
        <w:rPr>
          <w:rFonts w:ascii="Times New Roman" w:hAnsi="Times New Roman" w:cs="Times New Roman"/>
          <w:sz w:val="26"/>
          <w:szCs w:val="26"/>
        </w:rPr>
      </w:pPr>
      <w:bookmarkStart w:id="33" w:name="_Toc180704311"/>
      <w:r w:rsidRPr="00EE5B95">
        <w:rPr>
          <w:rFonts w:ascii="Times New Roman" w:eastAsia="Times New Roman" w:hAnsi="Times New Roman" w:cs="Times New Roman"/>
          <w:b/>
          <w:bCs/>
          <w:sz w:val="26"/>
          <w:szCs w:val="26"/>
          <w:lang w:val="vi"/>
        </w:rPr>
        <w:t xml:space="preserve">Bảng </w:t>
      </w:r>
      <w:r w:rsidRPr="00EE5B95">
        <w:rPr>
          <w:rFonts w:ascii="Times New Roman" w:eastAsia="Times New Roman" w:hAnsi="Times New Roman" w:cs="Times New Roman"/>
          <w:b/>
          <w:bCs/>
          <w:sz w:val="26"/>
          <w:szCs w:val="26"/>
        </w:rPr>
        <w:t>Chức vụ</w:t>
      </w:r>
      <w:bookmarkEnd w:id="33"/>
    </w:p>
    <w:p w14:paraId="71BCDF1A" w14:textId="66F106AE" w:rsidR="00887046" w:rsidRPr="00EE5B95" w:rsidRDefault="1A1FABEA" w:rsidP="004529A8">
      <w:pPr>
        <w:spacing w:before="8" w:after="0" w:line="360" w:lineRule="auto"/>
        <w:rPr>
          <w:rFonts w:ascii="Times New Roman" w:hAnsi="Times New Roman" w:cs="Times New Roman"/>
          <w:sz w:val="26"/>
          <w:szCs w:val="26"/>
        </w:rPr>
      </w:pPr>
      <w:r w:rsidRPr="00EE5B95">
        <w:rPr>
          <w:rFonts w:ascii="Times New Roman" w:eastAsia="Times New Roman" w:hAnsi="Times New Roman" w:cs="Times New Roman"/>
          <w:b/>
          <w:bCs/>
          <w:sz w:val="26"/>
          <w:szCs w:val="26"/>
          <w:lang w:val="vi"/>
        </w:rPr>
        <w:t xml:space="preserve"> </w:t>
      </w:r>
    </w:p>
    <w:tbl>
      <w:tblPr>
        <w:tblW w:w="9285" w:type="dxa"/>
        <w:tblInd w:w="315" w:type="dxa"/>
        <w:tblLayout w:type="fixed"/>
        <w:tblLook w:val="01E0" w:firstRow="1" w:lastRow="1" w:firstColumn="1" w:lastColumn="1" w:noHBand="0" w:noVBand="0"/>
      </w:tblPr>
      <w:tblGrid>
        <w:gridCol w:w="951"/>
        <w:gridCol w:w="4212"/>
        <w:gridCol w:w="4122"/>
      </w:tblGrid>
      <w:tr w:rsidR="0099586A" w:rsidRPr="00EE5B95" w14:paraId="76C53FE3"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5C21F" w14:textId="65E7355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STT</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F7E87" w14:textId="180B3576"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Column Name</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880A2" w14:textId="471EF091"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Data Type</w:t>
            </w:r>
          </w:p>
        </w:tc>
      </w:tr>
      <w:tr w:rsidR="0099586A" w:rsidRPr="00EE5B95" w14:paraId="6F624435"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BFA561" w14:textId="3321656F"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1</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F5C37" w14:textId="2068A76F"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_id</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3F1242" w14:textId="3BC1AE01"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25221179" w14:textId="77777777" w:rsidTr="0007449C">
        <w:trPr>
          <w:trHeight w:val="495"/>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09F2C" w14:textId="54B234B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2</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F794F8" w14:textId="6A60D5F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TenCV</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A4413" w14:textId="28630D09"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1DD698AF"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268DAE" w14:textId="3CA8283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3</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96C662" w14:textId="15112560"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Luong</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BD7A8A" w14:textId="76394786"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Int32</w:t>
            </w:r>
          </w:p>
        </w:tc>
      </w:tr>
    </w:tbl>
    <w:p w14:paraId="42EB11D2" w14:textId="27B4506A" w:rsidR="00887046" w:rsidRPr="00EE5B95" w:rsidRDefault="1A1FABEA" w:rsidP="004529A8">
      <w:pPr>
        <w:pStyle w:val="Caption"/>
        <w:spacing w:line="360" w:lineRule="auto"/>
        <w:rPr>
          <w:rFonts w:cs="Times New Roman"/>
          <w:sz w:val="26"/>
          <w:szCs w:val="26"/>
        </w:rPr>
      </w:pPr>
      <w:r w:rsidRPr="00EE5B95">
        <w:rPr>
          <w:rFonts w:eastAsia="Times New Roman" w:cs="Times New Roman"/>
          <w:b/>
          <w:bCs/>
          <w:sz w:val="26"/>
          <w:szCs w:val="26"/>
        </w:rPr>
        <w:t xml:space="preserve"> </w:t>
      </w:r>
      <w:bookmarkStart w:id="34" w:name="_Toc180703138"/>
      <w:r w:rsidR="002817BC"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3</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3</w:t>
      </w:r>
      <w:r w:rsidR="007A7B40" w:rsidRPr="00EE5B95">
        <w:rPr>
          <w:rFonts w:cs="Times New Roman"/>
          <w:sz w:val="26"/>
          <w:szCs w:val="26"/>
        </w:rPr>
        <w:fldChar w:fldCharType="end"/>
      </w:r>
      <w:r w:rsidR="002817BC" w:rsidRPr="00EE5B95">
        <w:rPr>
          <w:rFonts w:cs="Times New Roman"/>
          <w:sz w:val="26"/>
          <w:szCs w:val="26"/>
          <w:lang w:val="vi-VN"/>
        </w:rPr>
        <w:t xml:space="preserve"> Bảng chức vụ</w:t>
      </w:r>
      <w:bookmarkEnd w:id="34"/>
    </w:p>
    <w:p w14:paraId="017D79C7" w14:textId="5A4CFEC4" w:rsidR="00887046" w:rsidRPr="00EE5B95" w:rsidRDefault="1A1FABEA" w:rsidP="004529A8">
      <w:pPr>
        <w:pStyle w:val="ListParagraph"/>
        <w:numPr>
          <w:ilvl w:val="0"/>
          <w:numId w:val="3"/>
        </w:numPr>
        <w:spacing w:after="0" w:line="360" w:lineRule="auto"/>
        <w:outlineLvl w:val="1"/>
        <w:rPr>
          <w:rFonts w:ascii="Times New Roman" w:hAnsi="Times New Roman" w:cs="Times New Roman"/>
          <w:sz w:val="26"/>
          <w:szCs w:val="26"/>
        </w:rPr>
      </w:pPr>
      <w:bookmarkStart w:id="35" w:name="_Toc180704312"/>
      <w:r w:rsidRPr="00EE5B95">
        <w:rPr>
          <w:rFonts w:ascii="Times New Roman" w:eastAsia="Times New Roman" w:hAnsi="Times New Roman" w:cs="Times New Roman"/>
          <w:b/>
          <w:bCs/>
          <w:sz w:val="26"/>
          <w:szCs w:val="26"/>
          <w:lang w:val="vi"/>
        </w:rPr>
        <w:t xml:space="preserve">Bảng </w:t>
      </w:r>
      <w:r w:rsidRPr="00EE5B95">
        <w:rPr>
          <w:rFonts w:ascii="Times New Roman" w:eastAsia="Times New Roman" w:hAnsi="Times New Roman" w:cs="Times New Roman"/>
          <w:b/>
          <w:bCs/>
          <w:sz w:val="26"/>
          <w:szCs w:val="26"/>
        </w:rPr>
        <w:t>Danh sách khám</w:t>
      </w:r>
      <w:bookmarkEnd w:id="35"/>
    </w:p>
    <w:p w14:paraId="6D92EFBA" w14:textId="629643CB" w:rsidR="00887046" w:rsidRPr="00EE5B95" w:rsidRDefault="1A1FABEA" w:rsidP="004529A8">
      <w:pPr>
        <w:spacing w:before="8" w:after="0" w:line="360" w:lineRule="auto"/>
        <w:rPr>
          <w:rFonts w:ascii="Times New Roman" w:hAnsi="Times New Roman" w:cs="Times New Roman"/>
          <w:sz w:val="26"/>
          <w:szCs w:val="26"/>
        </w:rPr>
      </w:pPr>
      <w:r w:rsidRPr="00EE5B95">
        <w:rPr>
          <w:rFonts w:ascii="Times New Roman" w:eastAsia="Times New Roman" w:hAnsi="Times New Roman" w:cs="Times New Roman"/>
          <w:b/>
          <w:bCs/>
          <w:sz w:val="26"/>
          <w:szCs w:val="26"/>
          <w:lang w:val="vi"/>
        </w:rPr>
        <w:t xml:space="preserve"> </w:t>
      </w:r>
    </w:p>
    <w:tbl>
      <w:tblPr>
        <w:tblW w:w="9285" w:type="dxa"/>
        <w:tblInd w:w="315" w:type="dxa"/>
        <w:tblLayout w:type="fixed"/>
        <w:tblLook w:val="01E0" w:firstRow="1" w:lastRow="1" w:firstColumn="1" w:lastColumn="1" w:noHBand="0" w:noVBand="0"/>
      </w:tblPr>
      <w:tblGrid>
        <w:gridCol w:w="951"/>
        <w:gridCol w:w="4214"/>
        <w:gridCol w:w="4120"/>
      </w:tblGrid>
      <w:tr w:rsidR="0099586A" w:rsidRPr="00EE5B95" w14:paraId="7381F9A2"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8370A4" w14:textId="279C767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STT</w:t>
            </w:r>
          </w:p>
        </w:tc>
        <w:tc>
          <w:tcPr>
            <w:tcW w:w="42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94E34A" w14:textId="6913CEBC"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Column Name</w:t>
            </w:r>
          </w:p>
        </w:tc>
        <w:tc>
          <w:tcPr>
            <w:tcW w:w="4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B5D6D" w14:textId="34ACDAB2"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Data Type</w:t>
            </w:r>
          </w:p>
        </w:tc>
      </w:tr>
      <w:tr w:rsidR="0099586A" w:rsidRPr="00EE5B95" w14:paraId="78EE5EFA"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6CA3AC" w14:textId="1107FFFC"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1</w:t>
            </w:r>
          </w:p>
        </w:tc>
        <w:tc>
          <w:tcPr>
            <w:tcW w:w="42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09C04" w14:textId="4C42C1C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_id</w:t>
            </w:r>
          </w:p>
        </w:tc>
        <w:tc>
          <w:tcPr>
            <w:tcW w:w="4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4E780B" w14:textId="3DCEE47E"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15BB503E" w14:textId="77777777" w:rsidTr="0007449C">
        <w:trPr>
          <w:trHeight w:val="495"/>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A17DC7" w14:textId="0898C9EE"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2</w:t>
            </w:r>
          </w:p>
        </w:tc>
        <w:tc>
          <w:tcPr>
            <w:tcW w:w="42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2259CC" w14:textId="0C8811C6"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MaNV</w:t>
            </w:r>
          </w:p>
        </w:tc>
        <w:tc>
          <w:tcPr>
            <w:tcW w:w="4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5F8E8" w14:textId="5F31991D"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6749AC14"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5917EF" w14:textId="51E6126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3</w:t>
            </w:r>
          </w:p>
        </w:tc>
        <w:tc>
          <w:tcPr>
            <w:tcW w:w="42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CDD70F" w14:textId="0C86306D"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NgayKham</w:t>
            </w:r>
          </w:p>
        </w:tc>
        <w:tc>
          <w:tcPr>
            <w:tcW w:w="4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EBD917" w14:textId="0122AD9C"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6B098434"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01458B" w14:textId="62C49FB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4</w:t>
            </w:r>
          </w:p>
        </w:tc>
        <w:tc>
          <w:tcPr>
            <w:tcW w:w="42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DF9F07" w14:textId="0B04730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Ca</w:t>
            </w:r>
          </w:p>
        </w:tc>
        <w:tc>
          <w:tcPr>
            <w:tcW w:w="4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03495" w14:textId="2EBFC62C"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Int32</w:t>
            </w:r>
          </w:p>
        </w:tc>
      </w:tr>
    </w:tbl>
    <w:p w14:paraId="45CABE62" w14:textId="6210ACF8" w:rsidR="00887046" w:rsidRPr="00EE5B95" w:rsidRDefault="1A1FABEA" w:rsidP="004529A8">
      <w:pPr>
        <w:pStyle w:val="Caption"/>
        <w:spacing w:line="360" w:lineRule="auto"/>
        <w:rPr>
          <w:rFonts w:cs="Times New Roman"/>
          <w:sz w:val="26"/>
          <w:szCs w:val="26"/>
        </w:rPr>
      </w:pPr>
      <w:r w:rsidRPr="00EE5B95">
        <w:rPr>
          <w:rFonts w:eastAsia="Times New Roman" w:cs="Times New Roman"/>
          <w:sz w:val="26"/>
          <w:szCs w:val="26"/>
        </w:rPr>
        <w:t xml:space="preserve"> </w:t>
      </w:r>
      <w:bookmarkStart w:id="36" w:name="_Toc180703139"/>
      <w:r w:rsidR="002817BC"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3</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4</w:t>
      </w:r>
      <w:r w:rsidR="007A7B40" w:rsidRPr="00EE5B95">
        <w:rPr>
          <w:rFonts w:cs="Times New Roman"/>
          <w:sz w:val="26"/>
          <w:szCs w:val="26"/>
        </w:rPr>
        <w:fldChar w:fldCharType="end"/>
      </w:r>
      <w:r w:rsidR="002817BC" w:rsidRPr="00EE5B95">
        <w:rPr>
          <w:rFonts w:cs="Times New Roman"/>
          <w:sz w:val="26"/>
          <w:szCs w:val="26"/>
          <w:lang w:val="vi-VN"/>
        </w:rPr>
        <w:t xml:space="preserve"> Bảng danh sách khám</w:t>
      </w:r>
      <w:bookmarkEnd w:id="36"/>
    </w:p>
    <w:p w14:paraId="622A3293" w14:textId="1C9751BA" w:rsidR="00887046" w:rsidRPr="00EE5B95" w:rsidRDefault="1A1FABEA" w:rsidP="004529A8">
      <w:pPr>
        <w:pStyle w:val="ListParagraph"/>
        <w:numPr>
          <w:ilvl w:val="0"/>
          <w:numId w:val="3"/>
        </w:numPr>
        <w:spacing w:after="0" w:line="360" w:lineRule="auto"/>
        <w:outlineLvl w:val="1"/>
        <w:rPr>
          <w:rFonts w:ascii="Times New Roman" w:hAnsi="Times New Roman" w:cs="Times New Roman"/>
          <w:sz w:val="26"/>
          <w:szCs w:val="26"/>
        </w:rPr>
      </w:pPr>
      <w:bookmarkStart w:id="37" w:name="_Toc180704313"/>
      <w:r w:rsidRPr="00EE5B95">
        <w:rPr>
          <w:rFonts w:ascii="Times New Roman" w:eastAsia="Times New Roman" w:hAnsi="Times New Roman" w:cs="Times New Roman"/>
          <w:b/>
          <w:bCs/>
          <w:sz w:val="26"/>
          <w:szCs w:val="26"/>
          <w:lang w:val="vi"/>
        </w:rPr>
        <w:t xml:space="preserve">Bảng </w:t>
      </w:r>
      <w:r w:rsidRPr="00EE5B95">
        <w:rPr>
          <w:rFonts w:ascii="Times New Roman" w:eastAsia="Times New Roman" w:hAnsi="Times New Roman" w:cs="Times New Roman"/>
          <w:b/>
          <w:bCs/>
          <w:sz w:val="26"/>
          <w:szCs w:val="26"/>
        </w:rPr>
        <w:t>Khoa</w:t>
      </w:r>
      <w:bookmarkEnd w:id="37"/>
    </w:p>
    <w:p w14:paraId="26D8C6BD" w14:textId="33D672CE" w:rsidR="00887046" w:rsidRPr="00EE5B95" w:rsidRDefault="1A1FABEA" w:rsidP="004529A8">
      <w:pPr>
        <w:spacing w:before="8" w:after="0" w:line="360" w:lineRule="auto"/>
        <w:rPr>
          <w:rFonts w:ascii="Times New Roman" w:hAnsi="Times New Roman" w:cs="Times New Roman"/>
          <w:sz w:val="26"/>
          <w:szCs w:val="26"/>
        </w:rPr>
      </w:pPr>
      <w:r w:rsidRPr="00EE5B95">
        <w:rPr>
          <w:rFonts w:ascii="Times New Roman" w:eastAsia="Times New Roman" w:hAnsi="Times New Roman" w:cs="Times New Roman"/>
          <w:b/>
          <w:bCs/>
          <w:sz w:val="26"/>
          <w:szCs w:val="26"/>
          <w:lang w:val="vi"/>
        </w:rPr>
        <w:t xml:space="preserve"> </w:t>
      </w:r>
    </w:p>
    <w:tbl>
      <w:tblPr>
        <w:tblW w:w="9285" w:type="dxa"/>
        <w:tblInd w:w="315" w:type="dxa"/>
        <w:tblLayout w:type="fixed"/>
        <w:tblLook w:val="01E0" w:firstRow="1" w:lastRow="1" w:firstColumn="1" w:lastColumn="1" w:noHBand="0" w:noVBand="0"/>
      </w:tblPr>
      <w:tblGrid>
        <w:gridCol w:w="951"/>
        <w:gridCol w:w="4212"/>
        <w:gridCol w:w="4122"/>
      </w:tblGrid>
      <w:tr w:rsidR="0099586A" w:rsidRPr="00EE5B95" w14:paraId="5A11CA3E"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DC0766" w14:textId="607DBCB6"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STT</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8B35F2" w14:textId="608526F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Column Name</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C657BC" w14:textId="45CC13E7"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Data Type</w:t>
            </w:r>
          </w:p>
        </w:tc>
      </w:tr>
      <w:tr w:rsidR="0099586A" w:rsidRPr="00EE5B95" w14:paraId="68336EB3"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5EAEE8" w14:textId="66DF2A56"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1</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F4CD24" w14:textId="46B74996"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_id</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9C0D59" w14:textId="4B3040FB"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0B63D973" w14:textId="77777777" w:rsidTr="0007449C">
        <w:trPr>
          <w:trHeight w:val="495"/>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ED9DC3" w14:textId="19A5AC82"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2</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9B924" w14:textId="4DF2FFE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TenKhoa</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CAA0E1" w14:textId="747EAE71"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bl>
    <w:p w14:paraId="6F492954" w14:textId="3F8E724C" w:rsidR="00887046" w:rsidRPr="00EE5B95" w:rsidRDefault="1A1FABEA" w:rsidP="004529A8">
      <w:pPr>
        <w:pStyle w:val="Caption"/>
        <w:spacing w:line="360" w:lineRule="auto"/>
        <w:rPr>
          <w:rFonts w:cs="Times New Roman"/>
          <w:sz w:val="26"/>
          <w:szCs w:val="26"/>
        </w:rPr>
      </w:pPr>
      <w:r w:rsidRPr="00EE5B95">
        <w:rPr>
          <w:rFonts w:eastAsia="Times New Roman" w:cs="Times New Roman"/>
          <w:b/>
          <w:bCs/>
          <w:sz w:val="26"/>
          <w:szCs w:val="26"/>
        </w:rPr>
        <w:t xml:space="preserve"> </w:t>
      </w:r>
      <w:bookmarkStart w:id="38" w:name="_Toc180703140"/>
      <w:r w:rsidR="002817BC"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3</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5</w:t>
      </w:r>
      <w:r w:rsidR="007A7B40" w:rsidRPr="00EE5B95">
        <w:rPr>
          <w:rFonts w:cs="Times New Roman"/>
          <w:sz w:val="26"/>
          <w:szCs w:val="26"/>
        </w:rPr>
        <w:fldChar w:fldCharType="end"/>
      </w:r>
      <w:r w:rsidR="002817BC" w:rsidRPr="00EE5B95">
        <w:rPr>
          <w:rFonts w:cs="Times New Roman"/>
          <w:sz w:val="26"/>
          <w:szCs w:val="26"/>
          <w:lang w:val="vi-VN"/>
        </w:rPr>
        <w:t xml:space="preserve"> Bảng khoa</w:t>
      </w:r>
      <w:bookmarkEnd w:id="38"/>
    </w:p>
    <w:p w14:paraId="28B52BEC" w14:textId="10499E00" w:rsidR="00887046" w:rsidRPr="00EE5B95" w:rsidRDefault="1A1FABEA" w:rsidP="004529A8">
      <w:pPr>
        <w:pStyle w:val="ListParagraph"/>
        <w:numPr>
          <w:ilvl w:val="0"/>
          <w:numId w:val="3"/>
        </w:numPr>
        <w:spacing w:after="0" w:line="360" w:lineRule="auto"/>
        <w:outlineLvl w:val="1"/>
        <w:rPr>
          <w:rFonts w:ascii="Times New Roman" w:hAnsi="Times New Roman" w:cs="Times New Roman"/>
          <w:sz w:val="26"/>
          <w:szCs w:val="26"/>
        </w:rPr>
      </w:pPr>
      <w:bookmarkStart w:id="39" w:name="_Toc180704314"/>
      <w:r w:rsidRPr="00EE5B95">
        <w:rPr>
          <w:rFonts w:ascii="Times New Roman" w:eastAsia="Times New Roman" w:hAnsi="Times New Roman" w:cs="Times New Roman"/>
          <w:b/>
          <w:bCs/>
          <w:sz w:val="26"/>
          <w:szCs w:val="26"/>
          <w:lang w:val="vi"/>
        </w:rPr>
        <w:lastRenderedPageBreak/>
        <w:t xml:space="preserve">Bảng </w:t>
      </w:r>
      <w:r w:rsidRPr="00EE5B95">
        <w:rPr>
          <w:rFonts w:ascii="Times New Roman" w:eastAsia="Times New Roman" w:hAnsi="Times New Roman" w:cs="Times New Roman"/>
          <w:b/>
          <w:bCs/>
          <w:sz w:val="26"/>
          <w:szCs w:val="26"/>
        </w:rPr>
        <w:t>Lịch đặt khám</w:t>
      </w:r>
      <w:bookmarkEnd w:id="39"/>
    </w:p>
    <w:p w14:paraId="438DDDAC" w14:textId="3B8B5809" w:rsidR="00887046" w:rsidRPr="00EE5B95" w:rsidRDefault="1A1FABEA" w:rsidP="004529A8">
      <w:pPr>
        <w:spacing w:before="8" w:after="0" w:line="360" w:lineRule="auto"/>
        <w:rPr>
          <w:rFonts w:ascii="Times New Roman" w:hAnsi="Times New Roman" w:cs="Times New Roman"/>
          <w:sz w:val="26"/>
          <w:szCs w:val="26"/>
        </w:rPr>
      </w:pPr>
      <w:r w:rsidRPr="00EE5B95">
        <w:rPr>
          <w:rFonts w:ascii="Times New Roman" w:eastAsia="Times New Roman" w:hAnsi="Times New Roman" w:cs="Times New Roman"/>
          <w:b/>
          <w:bCs/>
          <w:sz w:val="26"/>
          <w:szCs w:val="26"/>
          <w:lang w:val="vi"/>
        </w:rPr>
        <w:t xml:space="preserve"> </w:t>
      </w:r>
    </w:p>
    <w:tbl>
      <w:tblPr>
        <w:tblW w:w="9285" w:type="dxa"/>
        <w:tblInd w:w="315" w:type="dxa"/>
        <w:tblLayout w:type="fixed"/>
        <w:tblLook w:val="01E0" w:firstRow="1" w:lastRow="1" w:firstColumn="1" w:lastColumn="1" w:noHBand="0" w:noVBand="0"/>
      </w:tblPr>
      <w:tblGrid>
        <w:gridCol w:w="951"/>
        <w:gridCol w:w="4218"/>
        <w:gridCol w:w="4116"/>
      </w:tblGrid>
      <w:tr w:rsidR="0099586A" w:rsidRPr="00EE5B95" w14:paraId="1C0D5F87"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79CE18" w14:textId="7B3F041E"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STT</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1D7694" w14:textId="593F9DA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Column Name</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47153" w14:textId="66A68733"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Data Type</w:t>
            </w:r>
          </w:p>
        </w:tc>
      </w:tr>
      <w:tr w:rsidR="0099586A" w:rsidRPr="00EE5B95" w14:paraId="4EC669E2"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30556" w14:textId="7900C7CF"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1</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812C1E" w14:textId="7C4EA810"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_id</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F12A84" w14:textId="00CB9A57"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059630AF" w14:textId="77777777" w:rsidTr="0007449C">
        <w:trPr>
          <w:trHeight w:val="495"/>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E9C3C5" w14:textId="1AE6F56C"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2</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9DF43D" w14:textId="38EF44F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BacSiID</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65A11B" w14:textId="10AEF8BF"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3289C8F4"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C4CDE6" w14:textId="631C2DF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3</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EE5C7" w14:textId="07288D11"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KhoaID</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86BA29" w14:textId="12BFCA91"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494B76FD"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170D0" w14:textId="4E87EAB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4</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9A5507" w14:textId="23134F7C"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BenhNhanID</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8F4006" w14:textId="46F0D486"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716F9315"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796C5C" w14:textId="60D77592"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5</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0CB349" w14:textId="33DC3F0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NhanVienTaoLich</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5A78D0" w14:textId="3006B73D"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65C8B7BC"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C71B" w14:textId="52911CF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6</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06B8" w14:textId="112BC84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TrieuChung</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3FE5CE" w14:textId="69BCFBE8"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4B7AFFC0"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3CF64B" w14:textId="13DFEBCA"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7</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E357DB" w14:textId="4746701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TrangThai</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AD7DA" w14:textId="3AE82F5B"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Boolean</w:t>
            </w:r>
          </w:p>
        </w:tc>
      </w:tr>
      <w:tr w:rsidR="0099586A" w:rsidRPr="00EE5B95" w14:paraId="032C4C5C"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00D025" w14:textId="2E9A9AC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8</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F363C" w14:textId="16E1F42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NgayKham</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7D5BBA" w14:textId="22D7B70B"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Date</w:t>
            </w:r>
          </w:p>
        </w:tc>
      </w:tr>
      <w:tr w:rsidR="0099586A" w:rsidRPr="00EE5B95" w14:paraId="2D31CFCB"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C83BD8" w14:textId="7CA4A09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9</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4557E" w14:textId="6E8F718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SoThuTuKham</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3F2B49" w14:textId="62E77D87"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1EAD2362"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526E69" w14:textId="5522D18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10</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C03F0C" w14:textId="0FB7B5B0"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CaKham</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3127E0" w14:textId="2EFE5563"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Int32</w:t>
            </w:r>
          </w:p>
        </w:tc>
      </w:tr>
      <w:tr w:rsidR="0099586A" w:rsidRPr="00EE5B95" w14:paraId="031F2662"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F1D04C" w14:textId="24256D5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11</w:t>
            </w:r>
          </w:p>
        </w:tc>
        <w:tc>
          <w:tcPr>
            <w:tcW w:w="4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4E7565" w14:textId="3D7A81B6"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DaHuy</w:t>
            </w:r>
          </w:p>
        </w:tc>
        <w:tc>
          <w:tcPr>
            <w:tcW w:w="41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8244B3" w14:textId="1F30E1EC"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Boolean</w:t>
            </w:r>
          </w:p>
        </w:tc>
      </w:tr>
    </w:tbl>
    <w:p w14:paraId="35EF3E07" w14:textId="7CBCE3F9" w:rsidR="00887046" w:rsidRPr="00EE5B95" w:rsidRDefault="1A1FABEA" w:rsidP="004529A8">
      <w:pPr>
        <w:pStyle w:val="Caption"/>
        <w:spacing w:line="360" w:lineRule="auto"/>
        <w:rPr>
          <w:rFonts w:cs="Times New Roman"/>
          <w:sz w:val="26"/>
          <w:szCs w:val="26"/>
        </w:rPr>
      </w:pPr>
      <w:r w:rsidRPr="00EE5B95">
        <w:rPr>
          <w:rFonts w:eastAsia="Times New Roman" w:cs="Times New Roman"/>
          <w:b/>
          <w:bCs/>
          <w:sz w:val="26"/>
          <w:szCs w:val="26"/>
        </w:rPr>
        <w:t xml:space="preserve"> </w:t>
      </w:r>
      <w:bookmarkStart w:id="40" w:name="_Toc180703141"/>
      <w:r w:rsidR="002817BC"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3</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6</w:t>
      </w:r>
      <w:r w:rsidR="007A7B40" w:rsidRPr="00EE5B95">
        <w:rPr>
          <w:rFonts w:cs="Times New Roman"/>
          <w:sz w:val="26"/>
          <w:szCs w:val="26"/>
        </w:rPr>
        <w:fldChar w:fldCharType="end"/>
      </w:r>
      <w:r w:rsidR="002817BC" w:rsidRPr="00EE5B95">
        <w:rPr>
          <w:rFonts w:cs="Times New Roman"/>
          <w:sz w:val="26"/>
          <w:szCs w:val="26"/>
          <w:lang w:val="vi-VN"/>
        </w:rPr>
        <w:t xml:space="preserve"> Bảng lịch đặt khám</w:t>
      </w:r>
      <w:bookmarkEnd w:id="40"/>
    </w:p>
    <w:p w14:paraId="16126CB1" w14:textId="7EAE7898" w:rsidR="00887046" w:rsidRPr="00EE5B95" w:rsidRDefault="1A1FABEA" w:rsidP="004529A8">
      <w:pPr>
        <w:pStyle w:val="ListParagraph"/>
        <w:numPr>
          <w:ilvl w:val="0"/>
          <w:numId w:val="3"/>
        </w:numPr>
        <w:spacing w:after="0" w:line="360" w:lineRule="auto"/>
        <w:outlineLvl w:val="1"/>
        <w:rPr>
          <w:rFonts w:ascii="Times New Roman" w:hAnsi="Times New Roman" w:cs="Times New Roman"/>
          <w:sz w:val="26"/>
          <w:szCs w:val="26"/>
        </w:rPr>
      </w:pPr>
      <w:bookmarkStart w:id="41" w:name="_Toc180704315"/>
      <w:r w:rsidRPr="00EE5B95">
        <w:rPr>
          <w:rFonts w:ascii="Times New Roman" w:eastAsia="Times New Roman" w:hAnsi="Times New Roman" w:cs="Times New Roman"/>
          <w:b/>
          <w:bCs/>
          <w:sz w:val="26"/>
          <w:szCs w:val="26"/>
          <w:lang w:val="vi"/>
        </w:rPr>
        <w:t xml:space="preserve">Bảng </w:t>
      </w:r>
      <w:r w:rsidRPr="00EE5B95">
        <w:rPr>
          <w:rFonts w:ascii="Times New Roman" w:eastAsia="Times New Roman" w:hAnsi="Times New Roman" w:cs="Times New Roman"/>
          <w:b/>
          <w:bCs/>
          <w:sz w:val="26"/>
          <w:szCs w:val="26"/>
        </w:rPr>
        <w:t>Nhân viên</w:t>
      </w:r>
      <w:bookmarkEnd w:id="41"/>
    </w:p>
    <w:p w14:paraId="5C101D13" w14:textId="2C0D76F3" w:rsidR="00887046" w:rsidRPr="00EE5B95" w:rsidRDefault="1A1FABEA" w:rsidP="004529A8">
      <w:pPr>
        <w:spacing w:before="8" w:after="0" w:line="360" w:lineRule="auto"/>
        <w:rPr>
          <w:rFonts w:ascii="Times New Roman" w:hAnsi="Times New Roman" w:cs="Times New Roman"/>
          <w:sz w:val="26"/>
          <w:szCs w:val="26"/>
        </w:rPr>
      </w:pPr>
      <w:r w:rsidRPr="00EE5B95">
        <w:rPr>
          <w:rFonts w:ascii="Times New Roman" w:eastAsia="Times New Roman" w:hAnsi="Times New Roman" w:cs="Times New Roman"/>
          <w:b/>
          <w:bCs/>
          <w:sz w:val="26"/>
          <w:szCs w:val="26"/>
          <w:lang w:val="vi"/>
        </w:rPr>
        <w:t xml:space="preserve"> </w:t>
      </w:r>
    </w:p>
    <w:tbl>
      <w:tblPr>
        <w:tblW w:w="9285" w:type="dxa"/>
        <w:tblInd w:w="315" w:type="dxa"/>
        <w:tblLayout w:type="fixed"/>
        <w:tblLook w:val="01E0" w:firstRow="1" w:lastRow="1" w:firstColumn="1" w:lastColumn="1" w:noHBand="0" w:noVBand="0"/>
      </w:tblPr>
      <w:tblGrid>
        <w:gridCol w:w="951"/>
        <w:gridCol w:w="4212"/>
        <w:gridCol w:w="4122"/>
      </w:tblGrid>
      <w:tr w:rsidR="0099586A" w:rsidRPr="00EE5B95" w14:paraId="31F582FE"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4DC75" w14:textId="2181186F"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STT</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B267ED" w14:textId="36D7B3E1"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Column Name</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ADC961" w14:textId="7C94FC24"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Data Type</w:t>
            </w:r>
          </w:p>
        </w:tc>
      </w:tr>
      <w:tr w:rsidR="0099586A" w:rsidRPr="00EE5B95" w14:paraId="1A681284"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D3DEF" w14:textId="1063881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1</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7C8E63" w14:textId="568E6FD1"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_id</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718423" w14:textId="4FDB8D5D"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4F5D9CC9" w14:textId="77777777" w:rsidTr="0007449C">
        <w:trPr>
          <w:trHeight w:val="495"/>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AEC3E8" w14:textId="529820C6"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2</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8243C" w14:textId="2F3942AA"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MaCV</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4433A" w14:textId="66B7A96F"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2B1D79FC"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F53B5" w14:textId="4FD7A07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3</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8E1908" w14:textId="6D3E78B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MaKhoa</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A5B3F3" w14:textId="115B5E38"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3BF15BBF"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EA5CD5" w14:textId="3D7CDDE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4</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C41F9D" w14:textId="007177C6"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MaTK</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BEF52D" w14:textId="25A63C38"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021C3E26"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6A27B" w14:textId="1FC0EB5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5</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B77ED2" w14:textId="481F9C8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HoTen</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ABFB9" w14:textId="5ADF11A5"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25ECFD38"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9EC3C" w14:textId="01ABA80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6</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38598E" w14:textId="241830E6"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DiaChi</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9375DA" w14:textId="0BE6A027"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3945C43D"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CAA891" w14:textId="73F883B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lastRenderedPageBreak/>
              <w:t>7</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0B3CA3" w14:textId="771F7D9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GioiTinh</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612632" w14:textId="72DD5FBD"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464168B6"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AA47FF" w14:textId="37C2298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8</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2827C9" w14:textId="6FCF76FE"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Email</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FF013C" w14:textId="1222DE28"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087493EF"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1C9CB" w14:textId="461355C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9</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38CBB" w14:textId="76F3C6FF"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SDT</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0CB870" w14:textId="63B58B69"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26B561D1"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5D490" w14:textId="0DA03EC2"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10</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F4DE3C" w14:textId="227DD486"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active</w:t>
            </w:r>
          </w:p>
        </w:tc>
        <w:tc>
          <w:tcPr>
            <w:tcW w:w="4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EE7A50" w14:textId="57FAB259"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Boolean</w:t>
            </w:r>
          </w:p>
        </w:tc>
      </w:tr>
    </w:tbl>
    <w:p w14:paraId="72F9CDA3" w14:textId="063A46A9" w:rsidR="00887046" w:rsidRPr="00EE5B95" w:rsidRDefault="1A1FABEA" w:rsidP="004529A8">
      <w:pPr>
        <w:pStyle w:val="Caption"/>
        <w:spacing w:line="360" w:lineRule="auto"/>
        <w:rPr>
          <w:rFonts w:cs="Times New Roman"/>
          <w:sz w:val="26"/>
          <w:szCs w:val="26"/>
        </w:rPr>
      </w:pPr>
      <w:r w:rsidRPr="00EE5B95">
        <w:rPr>
          <w:rFonts w:eastAsia="Times New Roman" w:cs="Times New Roman"/>
          <w:b/>
          <w:bCs/>
          <w:sz w:val="26"/>
          <w:szCs w:val="26"/>
        </w:rPr>
        <w:t xml:space="preserve"> </w:t>
      </w:r>
      <w:bookmarkStart w:id="42" w:name="_Toc180703142"/>
      <w:r w:rsidR="002817BC"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3</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7</w:t>
      </w:r>
      <w:r w:rsidR="007A7B40" w:rsidRPr="00EE5B95">
        <w:rPr>
          <w:rFonts w:cs="Times New Roman"/>
          <w:sz w:val="26"/>
          <w:szCs w:val="26"/>
        </w:rPr>
        <w:fldChar w:fldCharType="end"/>
      </w:r>
      <w:r w:rsidR="002817BC" w:rsidRPr="00EE5B95">
        <w:rPr>
          <w:rFonts w:cs="Times New Roman"/>
          <w:sz w:val="26"/>
          <w:szCs w:val="26"/>
          <w:lang w:val="vi-VN"/>
        </w:rPr>
        <w:t xml:space="preserve"> Bảng nhân viên</w:t>
      </w:r>
      <w:bookmarkEnd w:id="42"/>
    </w:p>
    <w:p w14:paraId="448F5E04" w14:textId="2EAA0785" w:rsidR="00887046" w:rsidRPr="00EE5B95" w:rsidRDefault="1A1FABEA" w:rsidP="004529A8">
      <w:pPr>
        <w:pStyle w:val="ListParagraph"/>
        <w:numPr>
          <w:ilvl w:val="0"/>
          <w:numId w:val="3"/>
        </w:numPr>
        <w:spacing w:after="0" w:line="360" w:lineRule="auto"/>
        <w:outlineLvl w:val="1"/>
        <w:rPr>
          <w:rFonts w:ascii="Times New Roman" w:hAnsi="Times New Roman" w:cs="Times New Roman"/>
          <w:sz w:val="26"/>
          <w:szCs w:val="26"/>
        </w:rPr>
      </w:pPr>
      <w:bookmarkStart w:id="43" w:name="_Toc180704316"/>
      <w:r w:rsidRPr="00EE5B95">
        <w:rPr>
          <w:rFonts w:ascii="Times New Roman" w:eastAsia="Times New Roman" w:hAnsi="Times New Roman" w:cs="Times New Roman"/>
          <w:b/>
          <w:bCs/>
          <w:sz w:val="26"/>
          <w:szCs w:val="26"/>
          <w:lang w:val="vi"/>
        </w:rPr>
        <w:t xml:space="preserve">Bảng </w:t>
      </w:r>
      <w:r w:rsidRPr="00EE5B95">
        <w:rPr>
          <w:rFonts w:ascii="Times New Roman" w:eastAsia="Times New Roman" w:hAnsi="Times New Roman" w:cs="Times New Roman"/>
          <w:b/>
          <w:bCs/>
          <w:sz w:val="26"/>
          <w:szCs w:val="26"/>
        </w:rPr>
        <w:t>Phiếu khám</w:t>
      </w:r>
      <w:bookmarkEnd w:id="43"/>
    </w:p>
    <w:p w14:paraId="3DCC1DA0" w14:textId="5FA2000C" w:rsidR="00887046" w:rsidRPr="00EE5B95" w:rsidRDefault="1A1FABEA" w:rsidP="004529A8">
      <w:pPr>
        <w:spacing w:before="8" w:after="0" w:line="360" w:lineRule="auto"/>
        <w:rPr>
          <w:rFonts w:ascii="Times New Roman" w:hAnsi="Times New Roman" w:cs="Times New Roman"/>
          <w:sz w:val="26"/>
          <w:szCs w:val="26"/>
        </w:rPr>
      </w:pPr>
      <w:r w:rsidRPr="00EE5B95">
        <w:rPr>
          <w:rFonts w:ascii="Times New Roman" w:eastAsia="Times New Roman" w:hAnsi="Times New Roman" w:cs="Times New Roman"/>
          <w:b/>
          <w:bCs/>
          <w:sz w:val="26"/>
          <w:szCs w:val="26"/>
          <w:lang w:val="vi"/>
        </w:rPr>
        <w:t xml:space="preserve"> </w:t>
      </w:r>
    </w:p>
    <w:tbl>
      <w:tblPr>
        <w:tblW w:w="9285" w:type="dxa"/>
        <w:tblInd w:w="315" w:type="dxa"/>
        <w:tblLayout w:type="fixed"/>
        <w:tblLook w:val="01E0" w:firstRow="1" w:lastRow="1" w:firstColumn="1" w:lastColumn="1" w:noHBand="0" w:noVBand="0"/>
      </w:tblPr>
      <w:tblGrid>
        <w:gridCol w:w="951"/>
        <w:gridCol w:w="4216"/>
        <w:gridCol w:w="4118"/>
      </w:tblGrid>
      <w:tr w:rsidR="0099586A" w:rsidRPr="00EE5B95" w14:paraId="099AD7EA"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5FF9D9" w14:textId="408910E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STT</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CD4C81" w14:textId="359E3BAE"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Column Name</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29DF1" w14:textId="24F93E72"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Data Type</w:t>
            </w:r>
          </w:p>
        </w:tc>
      </w:tr>
      <w:tr w:rsidR="0099586A" w:rsidRPr="00EE5B95" w14:paraId="0CEE8F62"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BB9795" w14:textId="491C8E4A"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1</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8CB45E" w14:textId="3706F08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_id</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AC1036" w14:textId="1FCD66C1"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3EF45C77" w14:textId="77777777" w:rsidTr="0007449C">
        <w:trPr>
          <w:trHeight w:val="495"/>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3C1D6B" w14:textId="1E5B9E4C"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2</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E9125" w14:textId="258EA90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MaPhieu</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E7B4" w14:textId="3CA95010"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4F307FFA"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E2B5EF" w14:textId="79EC305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3</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A8CB33" w14:textId="066AD3D0"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MaDanhSach</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99C518" w14:textId="16239D79"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76BF980F"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EACFC" w14:textId="3254B71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4</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EE2167" w14:textId="26BBAABA"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MaBenhNhan</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D6366" w14:textId="00556A53"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3E06350F"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8A4337" w14:textId="4B56400C"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5</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26DAAB" w14:textId="5422482A"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MaNhanVien</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729F5" w14:textId="5B513887"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4CEF9609"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DA2E4B" w14:textId="5FFF8CF7"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6</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BF7466" w14:textId="416EFFF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NgayKham</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6DB58" w14:textId="43244289"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Date</w:t>
            </w:r>
          </w:p>
        </w:tc>
      </w:tr>
      <w:tr w:rsidR="0099586A" w:rsidRPr="00EE5B95" w14:paraId="169E01C9"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9811F" w14:textId="1F90EFC7"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7</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93A198" w14:textId="3E8E32A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TenPhieu</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31304A" w14:textId="0687FC8C"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6608A179"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D0569" w14:textId="1954E622"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8</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1DD7A1" w14:textId="553F3D1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SoThuTuKham</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781F4F" w14:textId="63367A4F"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Int32</w:t>
            </w:r>
          </w:p>
        </w:tc>
      </w:tr>
      <w:tr w:rsidR="0099586A" w:rsidRPr="00EE5B95" w14:paraId="5AADF454"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392FC0" w14:textId="242F7051"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9</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81D2D3" w14:textId="336780A4"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ChuanDoan</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5869D0" w14:textId="391D9C87"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null</w:t>
            </w:r>
          </w:p>
        </w:tc>
      </w:tr>
      <w:tr w:rsidR="0099586A" w:rsidRPr="00EE5B95" w14:paraId="4554F8F4"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01391C" w14:textId="12605D2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10</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82D8AF" w14:textId="3E6AC85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CaKham</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1B9C5" w14:textId="0BE6FB46"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Int32</w:t>
            </w:r>
          </w:p>
        </w:tc>
      </w:tr>
      <w:tr w:rsidR="0099586A" w:rsidRPr="00EE5B95" w14:paraId="6B2571E9"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3A811D" w14:textId="4055F9B7"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11</w:t>
            </w:r>
          </w:p>
        </w:tc>
        <w:tc>
          <w:tcPr>
            <w:tcW w:w="421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B683C8" w14:textId="63681E8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Thuoc</w:t>
            </w:r>
          </w:p>
        </w:tc>
        <w:tc>
          <w:tcPr>
            <w:tcW w:w="4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31385A" w14:textId="614A9384"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Array</w:t>
            </w:r>
          </w:p>
        </w:tc>
      </w:tr>
    </w:tbl>
    <w:p w14:paraId="05D45357" w14:textId="5CD64E79" w:rsidR="00887046" w:rsidRPr="00EE5B95" w:rsidRDefault="1A1FABEA" w:rsidP="004529A8">
      <w:pPr>
        <w:pStyle w:val="Caption"/>
        <w:spacing w:line="360" w:lineRule="auto"/>
        <w:rPr>
          <w:rFonts w:cs="Times New Roman"/>
          <w:sz w:val="26"/>
          <w:szCs w:val="26"/>
        </w:rPr>
      </w:pPr>
      <w:r w:rsidRPr="00EE5B95">
        <w:rPr>
          <w:rFonts w:eastAsia="Times New Roman" w:cs="Times New Roman"/>
          <w:b/>
          <w:bCs/>
          <w:sz w:val="26"/>
          <w:szCs w:val="26"/>
        </w:rPr>
        <w:t xml:space="preserve"> </w:t>
      </w:r>
      <w:bookmarkStart w:id="44" w:name="_Toc180703143"/>
      <w:r w:rsidR="002817BC"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3</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8</w:t>
      </w:r>
      <w:r w:rsidR="007A7B40" w:rsidRPr="00EE5B95">
        <w:rPr>
          <w:rFonts w:cs="Times New Roman"/>
          <w:sz w:val="26"/>
          <w:szCs w:val="26"/>
        </w:rPr>
        <w:fldChar w:fldCharType="end"/>
      </w:r>
      <w:r w:rsidR="002817BC" w:rsidRPr="00EE5B95">
        <w:rPr>
          <w:rFonts w:cs="Times New Roman"/>
          <w:sz w:val="26"/>
          <w:szCs w:val="26"/>
          <w:lang w:val="vi-VN"/>
        </w:rPr>
        <w:t xml:space="preserve"> Bảng phiếu khám</w:t>
      </w:r>
      <w:bookmarkEnd w:id="44"/>
    </w:p>
    <w:p w14:paraId="5795CEDA" w14:textId="419C6EE4" w:rsidR="00887046" w:rsidRPr="00EE5B95" w:rsidRDefault="1A1FABEA" w:rsidP="004529A8">
      <w:pPr>
        <w:pStyle w:val="ListParagraph"/>
        <w:numPr>
          <w:ilvl w:val="0"/>
          <w:numId w:val="3"/>
        </w:numPr>
        <w:spacing w:after="0" w:line="360" w:lineRule="auto"/>
        <w:outlineLvl w:val="1"/>
        <w:rPr>
          <w:rFonts w:ascii="Times New Roman" w:hAnsi="Times New Roman" w:cs="Times New Roman"/>
          <w:sz w:val="26"/>
          <w:szCs w:val="26"/>
        </w:rPr>
      </w:pPr>
      <w:bookmarkStart w:id="45" w:name="_Toc180704317"/>
      <w:r w:rsidRPr="00EE5B95">
        <w:rPr>
          <w:rFonts w:ascii="Times New Roman" w:eastAsia="Times New Roman" w:hAnsi="Times New Roman" w:cs="Times New Roman"/>
          <w:b/>
          <w:bCs/>
          <w:sz w:val="26"/>
          <w:szCs w:val="26"/>
          <w:lang w:val="vi"/>
        </w:rPr>
        <w:t xml:space="preserve">Bảng </w:t>
      </w:r>
      <w:r w:rsidRPr="00EE5B95">
        <w:rPr>
          <w:rFonts w:ascii="Times New Roman" w:eastAsia="Times New Roman" w:hAnsi="Times New Roman" w:cs="Times New Roman"/>
          <w:b/>
          <w:bCs/>
          <w:sz w:val="26"/>
          <w:szCs w:val="26"/>
        </w:rPr>
        <w:t>Tài Khoản</w:t>
      </w:r>
      <w:bookmarkEnd w:id="45"/>
    </w:p>
    <w:p w14:paraId="7602CFC5" w14:textId="730EBD1F" w:rsidR="00887046" w:rsidRPr="00EE5B95" w:rsidRDefault="1A1FABEA" w:rsidP="004529A8">
      <w:pPr>
        <w:spacing w:before="8" w:after="0" w:line="360" w:lineRule="auto"/>
        <w:rPr>
          <w:rFonts w:ascii="Times New Roman" w:hAnsi="Times New Roman" w:cs="Times New Roman"/>
          <w:sz w:val="26"/>
          <w:szCs w:val="26"/>
        </w:rPr>
      </w:pPr>
      <w:r w:rsidRPr="00EE5B95">
        <w:rPr>
          <w:rFonts w:ascii="Times New Roman" w:eastAsia="Times New Roman" w:hAnsi="Times New Roman" w:cs="Times New Roman"/>
          <w:b/>
          <w:bCs/>
          <w:sz w:val="26"/>
          <w:szCs w:val="26"/>
          <w:lang w:val="vi"/>
        </w:rPr>
        <w:t xml:space="preserve"> </w:t>
      </w:r>
    </w:p>
    <w:tbl>
      <w:tblPr>
        <w:tblW w:w="9285" w:type="dxa"/>
        <w:tblInd w:w="315" w:type="dxa"/>
        <w:tblLayout w:type="fixed"/>
        <w:tblLook w:val="01E0" w:firstRow="1" w:lastRow="1" w:firstColumn="1" w:lastColumn="1" w:noHBand="0" w:noVBand="0"/>
      </w:tblPr>
      <w:tblGrid>
        <w:gridCol w:w="951"/>
        <w:gridCol w:w="4213"/>
        <w:gridCol w:w="4121"/>
      </w:tblGrid>
      <w:tr w:rsidR="0099586A" w:rsidRPr="00EE5B95" w14:paraId="71F8FCAB"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9FB364" w14:textId="1AF17FE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STT</w:t>
            </w:r>
          </w:p>
        </w:tc>
        <w:tc>
          <w:tcPr>
            <w:tcW w:w="421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F84D2" w14:textId="1E0B3CE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Column Name</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AE569E" w14:textId="2790DD05"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Data Type</w:t>
            </w:r>
          </w:p>
        </w:tc>
      </w:tr>
      <w:tr w:rsidR="0099586A" w:rsidRPr="00EE5B95" w14:paraId="1841D42E"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C28FBA" w14:textId="5607CADC"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1</w:t>
            </w:r>
          </w:p>
        </w:tc>
        <w:tc>
          <w:tcPr>
            <w:tcW w:w="421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EA9C1" w14:textId="182F814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_id</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EF3EC0" w14:textId="1177EDAB"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082A98C4" w14:textId="77777777" w:rsidTr="0007449C">
        <w:trPr>
          <w:trHeight w:val="495"/>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92B99" w14:textId="42EC1FC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lastRenderedPageBreak/>
              <w:t>2</w:t>
            </w:r>
          </w:p>
        </w:tc>
        <w:tc>
          <w:tcPr>
            <w:tcW w:w="421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BB501D" w14:textId="3D286566" w:rsidR="64032E1E" w:rsidRPr="00EE5B95" w:rsidRDefault="64032E1E" w:rsidP="004529A8">
            <w:pPr>
              <w:spacing w:after="0" w:line="360" w:lineRule="auto"/>
              <w:ind w:left="122"/>
              <w:jc w:val="both"/>
              <w:rPr>
                <w:rFonts w:ascii="Times New Roman" w:hAnsi="Times New Roman" w:cs="Times New Roman"/>
                <w:sz w:val="26"/>
                <w:szCs w:val="26"/>
              </w:rPr>
            </w:pPr>
            <w:r w:rsidRPr="00EE5B95">
              <w:rPr>
                <w:rFonts w:ascii="Times New Roman" w:eastAsia="Times New Roman" w:hAnsi="Times New Roman" w:cs="Times New Roman"/>
                <w:sz w:val="26"/>
                <w:szCs w:val="26"/>
              </w:rPr>
              <w:t>emai</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F6C866" w14:textId="323B0875"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5D2E649A"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44F998" w14:textId="7DD78F9A"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3</w:t>
            </w:r>
          </w:p>
        </w:tc>
        <w:tc>
          <w:tcPr>
            <w:tcW w:w="421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153B74" w14:textId="2ECEAE07"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password</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99509" w14:textId="743E694E"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05324DA1"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9955DA" w14:textId="24564687"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4</w:t>
            </w:r>
          </w:p>
        </w:tc>
        <w:tc>
          <w:tcPr>
            <w:tcW w:w="421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9CCD25" w14:textId="6AE8072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active</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83721B" w14:textId="558DDAE1"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Mixed</w:t>
            </w:r>
          </w:p>
        </w:tc>
      </w:tr>
      <w:tr w:rsidR="0099586A" w:rsidRPr="00EE5B95" w14:paraId="3A5F9AC5"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0ED53" w14:textId="678AFEC0"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5</w:t>
            </w:r>
          </w:p>
        </w:tc>
        <w:tc>
          <w:tcPr>
            <w:tcW w:w="421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95A479" w14:textId="05A187E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role</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DAA7E8" w14:textId="10B0221D"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20BE2840"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3CD81C" w14:textId="31302D2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6</w:t>
            </w:r>
          </w:p>
        </w:tc>
        <w:tc>
          <w:tcPr>
            <w:tcW w:w="421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1770A" w14:textId="5262F1E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username</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E35E6C" w14:textId="6205C46E"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bl>
    <w:p w14:paraId="6EC84CBE" w14:textId="0A6808EA" w:rsidR="00887046" w:rsidRPr="00EE5B95" w:rsidRDefault="1A1FABEA" w:rsidP="004529A8">
      <w:pPr>
        <w:pStyle w:val="Caption"/>
        <w:spacing w:line="360" w:lineRule="auto"/>
        <w:rPr>
          <w:rFonts w:cs="Times New Roman"/>
          <w:sz w:val="26"/>
          <w:szCs w:val="26"/>
        </w:rPr>
      </w:pPr>
      <w:r w:rsidRPr="00EE5B95">
        <w:rPr>
          <w:rFonts w:eastAsia="Times New Roman" w:cs="Times New Roman"/>
          <w:b/>
          <w:bCs/>
          <w:sz w:val="26"/>
          <w:szCs w:val="26"/>
        </w:rPr>
        <w:t xml:space="preserve"> </w:t>
      </w:r>
      <w:bookmarkStart w:id="46" w:name="_Toc180703144"/>
      <w:r w:rsidR="002817BC"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3</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9</w:t>
      </w:r>
      <w:r w:rsidR="007A7B40" w:rsidRPr="00EE5B95">
        <w:rPr>
          <w:rFonts w:cs="Times New Roman"/>
          <w:sz w:val="26"/>
          <w:szCs w:val="26"/>
        </w:rPr>
        <w:fldChar w:fldCharType="end"/>
      </w:r>
      <w:r w:rsidR="002817BC" w:rsidRPr="00EE5B95">
        <w:rPr>
          <w:rFonts w:cs="Times New Roman"/>
          <w:sz w:val="26"/>
          <w:szCs w:val="26"/>
          <w:lang w:val="vi-VN"/>
        </w:rPr>
        <w:t xml:space="preserve"> Bảng tài khoản</w:t>
      </w:r>
      <w:bookmarkEnd w:id="46"/>
    </w:p>
    <w:p w14:paraId="09EFA356" w14:textId="50DF33CB" w:rsidR="00887046" w:rsidRPr="00EE5B95" w:rsidRDefault="1A1FABEA" w:rsidP="004529A8">
      <w:pPr>
        <w:pStyle w:val="ListParagraph"/>
        <w:numPr>
          <w:ilvl w:val="0"/>
          <w:numId w:val="3"/>
        </w:numPr>
        <w:spacing w:after="0" w:line="360" w:lineRule="auto"/>
        <w:outlineLvl w:val="1"/>
        <w:rPr>
          <w:rFonts w:ascii="Times New Roman" w:hAnsi="Times New Roman" w:cs="Times New Roman"/>
          <w:sz w:val="26"/>
          <w:szCs w:val="26"/>
        </w:rPr>
      </w:pPr>
      <w:bookmarkStart w:id="47" w:name="_Toc180704318"/>
      <w:r w:rsidRPr="00EE5B95">
        <w:rPr>
          <w:rFonts w:ascii="Times New Roman" w:eastAsia="Times New Roman" w:hAnsi="Times New Roman" w:cs="Times New Roman"/>
          <w:b/>
          <w:bCs/>
          <w:sz w:val="26"/>
          <w:szCs w:val="26"/>
          <w:lang w:val="vi"/>
        </w:rPr>
        <w:t xml:space="preserve">Bảng </w:t>
      </w:r>
      <w:r w:rsidRPr="00EE5B95">
        <w:rPr>
          <w:rFonts w:ascii="Times New Roman" w:eastAsia="Times New Roman" w:hAnsi="Times New Roman" w:cs="Times New Roman"/>
          <w:b/>
          <w:bCs/>
          <w:sz w:val="26"/>
          <w:szCs w:val="26"/>
        </w:rPr>
        <w:t>Thông báo</w:t>
      </w:r>
      <w:bookmarkEnd w:id="47"/>
    </w:p>
    <w:p w14:paraId="2AC07117" w14:textId="4170BD3D" w:rsidR="00887046" w:rsidRPr="00EE5B95" w:rsidRDefault="1A1FABEA" w:rsidP="004529A8">
      <w:pPr>
        <w:spacing w:before="8" w:after="0" w:line="360" w:lineRule="auto"/>
        <w:rPr>
          <w:rFonts w:ascii="Times New Roman" w:hAnsi="Times New Roman" w:cs="Times New Roman"/>
          <w:sz w:val="26"/>
          <w:szCs w:val="26"/>
        </w:rPr>
      </w:pPr>
      <w:r w:rsidRPr="00EE5B95">
        <w:rPr>
          <w:rFonts w:ascii="Times New Roman" w:eastAsia="Times New Roman" w:hAnsi="Times New Roman" w:cs="Times New Roman"/>
          <w:b/>
          <w:bCs/>
          <w:sz w:val="26"/>
          <w:szCs w:val="26"/>
          <w:lang w:val="vi"/>
        </w:rPr>
        <w:t xml:space="preserve"> </w:t>
      </w:r>
    </w:p>
    <w:tbl>
      <w:tblPr>
        <w:tblW w:w="9284" w:type="dxa"/>
        <w:tblInd w:w="315" w:type="dxa"/>
        <w:tblLayout w:type="fixed"/>
        <w:tblLook w:val="01E0" w:firstRow="1" w:lastRow="1" w:firstColumn="1" w:lastColumn="1" w:noHBand="0" w:noVBand="0"/>
      </w:tblPr>
      <w:tblGrid>
        <w:gridCol w:w="951"/>
        <w:gridCol w:w="4212"/>
        <w:gridCol w:w="4121"/>
      </w:tblGrid>
      <w:tr w:rsidR="0099586A" w:rsidRPr="00EE5B95" w14:paraId="274BD5B0"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8141C" w14:textId="1C68ADAF"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STT</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45BDD" w14:textId="3A41F0E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Column Name</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9AE298" w14:textId="18DB8209"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Data Type</w:t>
            </w:r>
          </w:p>
        </w:tc>
      </w:tr>
      <w:tr w:rsidR="0099586A" w:rsidRPr="00EE5B95" w14:paraId="37D58A15"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9331A1" w14:textId="2E9C31D2"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1</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968FD" w14:textId="7AF13CD8"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_id</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EBB8B" w14:textId="79A409F7"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18966F1B" w14:textId="77777777" w:rsidTr="0007449C">
        <w:trPr>
          <w:trHeight w:val="495"/>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9CC110" w14:textId="134ED539"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2</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E0789" w14:textId="7C75B635" w:rsidR="64032E1E" w:rsidRPr="00EE5B95" w:rsidRDefault="64032E1E" w:rsidP="004529A8">
            <w:pPr>
              <w:spacing w:after="0" w:line="360" w:lineRule="auto"/>
              <w:ind w:left="122"/>
              <w:jc w:val="both"/>
              <w:rPr>
                <w:rFonts w:ascii="Times New Roman" w:hAnsi="Times New Roman" w:cs="Times New Roman"/>
                <w:sz w:val="26"/>
                <w:szCs w:val="26"/>
              </w:rPr>
            </w:pPr>
            <w:r w:rsidRPr="00EE5B95">
              <w:rPr>
                <w:rFonts w:ascii="Times New Roman" w:eastAsia="Times New Roman" w:hAnsi="Times New Roman" w:cs="Times New Roman"/>
                <w:sz w:val="26"/>
                <w:szCs w:val="26"/>
              </w:rPr>
              <w:t>TieuDe</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7EFA83" w14:textId="371B9111"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6EE61AEB" w14:textId="77777777" w:rsidTr="0007449C">
        <w:trPr>
          <w:trHeight w:val="510"/>
        </w:trPr>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03F8C6" w14:textId="65092A30"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3</w:t>
            </w:r>
          </w:p>
        </w:tc>
        <w:tc>
          <w:tcPr>
            <w:tcW w:w="421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7F994C" w14:textId="709B01DC"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NoiDung</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30DE4C" w14:textId="2B6C668D"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null</w:t>
            </w:r>
          </w:p>
        </w:tc>
      </w:tr>
    </w:tbl>
    <w:p w14:paraId="5C37B805" w14:textId="1895565F" w:rsidR="00887046" w:rsidRPr="00EE5B95" w:rsidRDefault="1A1FABEA" w:rsidP="004529A8">
      <w:pPr>
        <w:pStyle w:val="Caption"/>
        <w:spacing w:line="360" w:lineRule="auto"/>
        <w:rPr>
          <w:rFonts w:cs="Times New Roman"/>
          <w:sz w:val="26"/>
          <w:szCs w:val="26"/>
        </w:rPr>
      </w:pPr>
      <w:r w:rsidRPr="00EE5B95">
        <w:rPr>
          <w:rFonts w:eastAsia="Times New Roman" w:cs="Times New Roman"/>
          <w:sz w:val="26"/>
          <w:szCs w:val="26"/>
        </w:rPr>
        <w:t xml:space="preserve"> </w:t>
      </w:r>
      <w:bookmarkStart w:id="48" w:name="_Toc180703145"/>
      <w:r w:rsidR="002817BC"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3</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10</w:t>
      </w:r>
      <w:r w:rsidR="007A7B40" w:rsidRPr="00EE5B95">
        <w:rPr>
          <w:rFonts w:cs="Times New Roman"/>
          <w:sz w:val="26"/>
          <w:szCs w:val="26"/>
        </w:rPr>
        <w:fldChar w:fldCharType="end"/>
      </w:r>
      <w:r w:rsidR="002817BC" w:rsidRPr="00EE5B95">
        <w:rPr>
          <w:rFonts w:cs="Times New Roman"/>
          <w:sz w:val="26"/>
          <w:szCs w:val="26"/>
          <w:lang w:val="vi-VN"/>
        </w:rPr>
        <w:t xml:space="preserve"> Bảng thông báo</w:t>
      </w:r>
      <w:bookmarkEnd w:id="48"/>
    </w:p>
    <w:p w14:paraId="4F3DADA9" w14:textId="49694C2B" w:rsidR="00887046" w:rsidRPr="00EE5B95" w:rsidRDefault="1A1FABEA" w:rsidP="004529A8">
      <w:pPr>
        <w:pStyle w:val="ListParagraph"/>
        <w:numPr>
          <w:ilvl w:val="0"/>
          <w:numId w:val="3"/>
        </w:numPr>
        <w:spacing w:after="0" w:line="360" w:lineRule="auto"/>
        <w:outlineLvl w:val="1"/>
        <w:rPr>
          <w:rFonts w:ascii="Times New Roman" w:hAnsi="Times New Roman" w:cs="Times New Roman"/>
          <w:sz w:val="26"/>
          <w:szCs w:val="26"/>
        </w:rPr>
      </w:pPr>
      <w:bookmarkStart w:id="49" w:name="_Toc180704319"/>
      <w:r w:rsidRPr="00EE5B95">
        <w:rPr>
          <w:rFonts w:ascii="Times New Roman" w:eastAsia="Times New Roman" w:hAnsi="Times New Roman" w:cs="Times New Roman"/>
          <w:b/>
          <w:bCs/>
          <w:sz w:val="26"/>
          <w:szCs w:val="26"/>
          <w:lang w:val="vi"/>
        </w:rPr>
        <w:t xml:space="preserve">Bảng </w:t>
      </w:r>
      <w:r w:rsidRPr="00EE5B95">
        <w:rPr>
          <w:rFonts w:ascii="Times New Roman" w:eastAsia="Times New Roman" w:hAnsi="Times New Roman" w:cs="Times New Roman"/>
          <w:b/>
          <w:bCs/>
          <w:sz w:val="26"/>
          <w:szCs w:val="26"/>
        </w:rPr>
        <w:t>Thuốc</w:t>
      </w:r>
      <w:bookmarkEnd w:id="49"/>
    </w:p>
    <w:p w14:paraId="74522146" w14:textId="3662C67C" w:rsidR="00887046" w:rsidRPr="00EE5B95" w:rsidRDefault="1A1FABEA" w:rsidP="004529A8">
      <w:pPr>
        <w:spacing w:before="8" w:after="0" w:line="360" w:lineRule="auto"/>
        <w:rPr>
          <w:rFonts w:ascii="Times New Roman" w:hAnsi="Times New Roman" w:cs="Times New Roman"/>
          <w:sz w:val="26"/>
          <w:szCs w:val="26"/>
        </w:rPr>
      </w:pPr>
      <w:r w:rsidRPr="00EE5B95">
        <w:rPr>
          <w:rFonts w:ascii="Times New Roman" w:eastAsia="Times New Roman" w:hAnsi="Times New Roman" w:cs="Times New Roman"/>
          <w:b/>
          <w:bCs/>
          <w:sz w:val="26"/>
          <w:szCs w:val="26"/>
          <w:lang w:val="vi"/>
        </w:rPr>
        <w:t xml:space="preserve"> </w:t>
      </w:r>
    </w:p>
    <w:tbl>
      <w:tblPr>
        <w:tblW w:w="9285" w:type="dxa"/>
        <w:tblInd w:w="315" w:type="dxa"/>
        <w:tblLayout w:type="fixed"/>
        <w:tblLook w:val="01E0" w:firstRow="1" w:lastRow="1" w:firstColumn="1" w:lastColumn="1" w:noHBand="0" w:noVBand="0"/>
      </w:tblPr>
      <w:tblGrid>
        <w:gridCol w:w="1093"/>
        <w:gridCol w:w="4071"/>
        <w:gridCol w:w="4121"/>
      </w:tblGrid>
      <w:tr w:rsidR="0099586A" w:rsidRPr="00EE5B95" w14:paraId="252F9E3C"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06E934" w14:textId="244F221F"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STT</w:t>
            </w:r>
          </w:p>
        </w:tc>
        <w:tc>
          <w:tcPr>
            <w:tcW w:w="407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8F600" w14:textId="63949C7D"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Column Name</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C6B971" w14:textId="231A4EFA"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Data Type</w:t>
            </w:r>
          </w:p>
        </w:tc>
      </w:tr>
      <w:tr w:rsidR="0099586A" w:rsidRPr="00EE5B95" w14:paraId="11B6AC49"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127A83" w14:textId="2C4DECAE"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1</w:t>
            </w:r>
          </w:p>
        </w:tc>
        <w:tc>
          <w:tcPr>
            <w:tcW w:w="407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7E948F" w14:textId="15642713"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_id</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6E684" w14:textId="6B43F10F"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ObjectId</w:t>
            </w:r>
          </w:p>
        </w:tc>
      </w:tr>
      <w:tr w:rsidR="0099586A" w:rsidRPr="00EE5B95" w14:paraId="521814CD" w14:textId="77777777" w:rsidTr="0007449C">
        <w:trPr>
          <w:trHeight w:val="495"/>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0B5C05" w14:textId="227D40C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2</w:t>
            </w:r>
          </w:p>
        </w:tc>
        <w:tc>
          <w:tcPr>
            <w:tcW w:w="407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99A586" w14:textId="316CF1E4" w:rsidR="64032E1E" w:rsidRPr="00EE5B95" w:rsidRDefault="64032E1E" w:rsidP="004529A8">
            <w:pPr>
              <w:spacing w:after="0" w:line="360" w:lineRule="auto"/>
              <w:ind w:left="122"/>
              <w:jc w:val="both"/>
              <w:rPr>
                <w:rFonts w:ascii="Times New Roman" w:hAnsi="Times New Roman" w:cs="Times New Roman"/>
                <w:sz w:val="26"/>
                <w:szCs w:val="26"/>
              </w:rPr>
            </w:pPr>
            <w:r w:rsidRPr="00EE5B95">
              <w:rPr>
                <w:rFonts w:ascii="Times New Roman" w:eastAsia="Times New Roman" w:hAnsi="Times New Roman" w:cs="Times New Roman"/>
                <w:sz w:val="26"/>
                <w:szCs w:val="26"/>
              </w:rPr>
              <w:t>tenThuoc</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DB6F4" w14:textId="413C927A"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0099586A" w:rsidRPr="00EE5B95" w14:paraId="1E2D2DBB"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3E25BA" w14:textId="3570AE9D"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lang w:val="vi"/>
              </w:rPr>
              <w:t>3</w:t>
            </w:r>
          </w:p>
        </w:tc>
        <w:tc>
          <w:tcPr>
            <w:tcW w:w="407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E435E6" w14:textId="5819A4B7"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cachdung</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147E9" w14:textId="0F62711B"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r w:rsidR="64032E1E" w:rsidRPr="00EE5B95" w14:paraId="47872817" w14:textId="77777777" w:rsidTr="0007449C">
        <w:trPr>
          <w:trHeight w:val="510"/>
        </w:trPr>
        <w:tc>
          <w:tcPr>
            <w:tcW w:w="10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BD67DF" w14:textId="523EADBB"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4</w:t>
            </w:r>
          </w:p>
        </w:tc>
        <w:tc>
          <w:tcPr>
            <w:tcW w:w="407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5E188A" w14:textId="7B8EA165" w:rsidR="64032E1E" w:rsidRPr="00EE5B95" w:rsidRDefault="64032E1E" w:rsidP="004529A8">
            <w:pPr>
              <w:spacing w:after="0" w:line="360" w:lineRule="auto"/>
              <w:ind w:left="122"/>
              <w:rPr>
                <w:rFonts w:ascii="Times New Roman" w:hAnsi="Times New Roman" w:cs="Times New Roman"/>
                <w:sz w:val="26"/>
                <w:szCs w:val="26"/>
              </w:rPr>
            </w:pPr>
            <w:r w:rsidRPr="00EE5B95">
              <w:rPr>
                <w:rFonts w:ascii="Times New Roman" w:eastAsia="Times New Roman" w:hAnsi="Times New Roman" w:cs="Times New Roman"/>
                <w:sz w:val="26"/>
                <w:szCs w:val="26"/>
              </w:rPr>
              <w:t>dongia</w:t>
            </w:r>
          </w:p>
        </w:tc>
        <w:tc>
          <w:tcPr>
            <w:tcW w:w="4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424957" w14:textId="5888024C" w:rsidR="64032E1E" w:rsidRPr="00EE5B95" w:rsidRDefault="64032E1E" w:rsidP="004529A8">
            <w:pPr>
              <w:spacing w:after="0" w:line="360" w:lineRule="auto"/>
              <w:ind w:left="115"/>
              <w:rPr>
                <w:rFonts w:ascii="Times New Roman" w:hAnsi="Times New Roman" w:cs="Times New Roman"/>
                <w:sz w:val="26"/>
                <w:szCs w:val="26"/>
              </w:rPr>
            </w:pPr>
            <w:r w:rsidRPr="00EE5B95">
              <w:rPr>
                <w:rFonts w:ascii="Times New Roman" w:eastAsia="Times New Roman" w:hAnsi="Times New Roman" w:cs="Times New Roman"/>
                <w:sz w:val="26"/>
                <w:szCs w:val="26"/>
              </w:rPr>
              <w:t>String</w:t>
            </w:r>
          </w:p>
        </w:tc>
      </w:tr>
    </w:tbl>
    <w:p w14:paraId="36599FA0" w14:textId="023D632C" w:rsidR="00887046" w:rsidRPr="00EE5B95" w:rsidRDefault="002817BC" w:rsidP="004529A8">
      <w:pPr>
        <w:pStyle w:val="Caption"/>
        <w:spacing w:line="360" w:lineRule="auto"/>
        <w:rPr>
          <w:rFonts w:eastAsia="Times New Roman" w:cs="Times New Roman"/>
          <w:sz w:val="26"/>
          <w:szCs w:val="26"/>
        </w:rPr>
      </w:pPr>
      <w:bookmarkStart w:id="50" w:name="_Toc180703146"/>
      <w:r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3</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11</w:t>
      </w:r>
      <w:r w:rsidR="007A7B40" w:rsidRPr="00EE5B95">
        <w:rPr>
          <w:rFonts w:cs="Times New Roman"/>
          <w:sz w:val="26"/>
          <w:szCs w:val="26"/>
        </w:rPr>
        <w:fldChar w:fldCharType="end"/>
      </w:r>
      <w:r w:rsidRPr="00EE5B95">
        <w:rPr>
          <w:rFonts w:cs="Times New Roman"/>
          <w:sz w:val="26"/>
          <w:szCs w:val="26"/>
          <w:lang w:val="vi-VN"/>
        </w:rPr>
        <w:t xml:space="preserve"> Bảng thuốc</w:t>
      </w:r>
      <w:bookmarkEnd w:id="50"/>
    </w:p>
    <w:p w14:paraId="54C89348" w14:textId="7821C3E4" w:rsidR="00887046" w:rsidRPr="00EE5B95" w:rsidRDefault="00887046" w:rsidP="004529A8">
      <w:pPr>
        <w:spacing w:line="360" w:lineRule="auto"/>
        <w:rPr>
          <w:rFonts w:ascii="Times New Roman" w:hAnsi="Times New Roman" w:cs="Times New Roman"/>
          <w:sz w:val="26"/>
          <w:szCs w:val="26"/>
          <w:lang w:val="vi-VN"/>
        </w:rPr>
      </w:pPr>
    </w:p>
    <w:p w14:paraId="6642F08A" w14:textId="77777777" w:rsidR="005909FE" w:rsidRPr="00EE5B95" w:rsidRDefault="005909FE" w:rsidP="004529A8">
      <w:pPr>
        <w:spacing w:line="360" w:lineRule="auto"/>
        <w:rPr>
          <w:rFonts w:ascii="Times New Roman" w:eastAsiaTheme="majorEastAsia" w:hAnsi="Times New Roman" w:cs="Times New Roman"/>
          <w:sz w:val="26"/>
          <w:szCs w:val="26"/>
        </w:rPr>
      </w:pPr>
      <w:r w:rsidRPr="00EE5B95">
        <w:rPr>
          <w:rFonts w:ascii="Times New Roman" w:hAnsi="Times New Roman" w:cs="Times New Roman"/>
          <w:sz w:val="26"/>
          <w:szCs w:val="26"/>
        </w:rPr>
        <w:br w:type="page"/>
      </w:r>
    </w:p>
    <w:p w14:paraId="6C5C18F5" w14:textId="4D5B903F" w:rsidR="00887046" w:rsidRPr="007029D2" w:rsidRDefault="00AE28EB" w:rsidP="004529A8">
      <w:pPr>
        <w:pStyle w:val="Heading1"/>
        <w:numPr>
          <w:ilvl w:val="0"/>
          <w:numId w:val="27"/>
        </w:numPr>
        <w:spacing w:line="360" w:lineRule="auto"/>
        <w:rPr>
          <w:rFonts w:ascii="Times New Roman" w:hAnsi="Times New Roman" w:cs="Times New Roman"/>
          <w:b/>
          <w:bCs/>
          <w:color w:val="auto"/>
          <w:sz w:val="32"/>
          <w:szCs w:val="32"/>
          <w:lang w:val="vi-VN"/>
        </w:rPr>
      </w:pPr>
      <w:bookmarkStart w:id="51" w:name="_Toc180704320"/>
      <w:r w:rsidRPr="007029D2">
        <w:rPr>
          <w:rFonts w:ascii="Times New Roman" w:hAnsi="Times New Roman" w:cs="Times New Roman"/>
          <w:b/>
          <w:bCs/>
          <w:color w:val="auto"/>
          <w:sz w:val="32"/>
          <w:szCs w:val="32"/>
          <w:lang w:val="vi-VN"/>
        </w:rPr>
        <w:lastRenderedPageBreak/>
        <w:t xml:space="preserve">THIẾT KẾ GIAO DIỆN </w:t>
      </w:r>
      <w:r w:rsidR="00CA005E" w:rsidRPr="007029D2">
        <w:rPr>
          <w:rFonts w:ascii="Times New Roman" w:hAnsi="Times New Roman" w:cs="Times New Roman"/>
          <w:b/>
          <w:bCs/>
          <w:color w:val="auto"/>
          <w:sz w:val="32"/>
          <w:szCs w:val="32"/>
          <w:lang w:val="vi-VN"/>
        </w:rPr>
        <w:t>FIGMA</w:t>
      </w:r>
      <w:bookmarkEnd w:id="51"/>
    </w:p>
    <w:p w14:paraId="04E40E17" w14:textId="43ABD372" w:rsidR="000C43DB" w:rsidRPr="00EE5B95" w:rsidRDefault="000C43DB" w:rsidP="004529A8">
      <w:pPr>
        <w:pStyle w:val="ListParagraph"/>
        <w:numPr>
          <w:ilvl w:val="0"/>
          <w:numId w:val="26"/>
        </w:numPr>
        <w:spacing w:line="360" w:lineRule="auto"/>
        <w:outlineLvl w:val="1"/>
        <w:rPr>
          <w:rFonts w:ascii="Times New Roman" w:hAnsi="Times New Roman" w:cs="Times New Roman"/>
          <w:b/>
          <w:bCs/>
          <w:sz w:val="26"/>
          <w:szCs w:val="26"/>
          <w:lang w:val="vi-VN"/>
        </w:rPr>
      </w:pPr>
      <w:bookmarkStart w:id="52" w:name="_Toc180704321"/>
      <w:r w:rsidRPr="00EE5B95">
        <w:rPr>
          <w:rFonts w:ascii="Times New Roman" w:hAnsi="Times New Roman" w:cs="Times New Roman"/>
          <w:b/>
          <w:bCs/>
          <w:sz w:val="26"/>
          <w:szCs w:val="26"/>
          <w:lang w:val="vi-VN"/>
        </w:rPr>
        <w:t>Giao diện bác sĩ</w:t>
      </w:r>
      <w:bookmarkEnd w:id="52"/>
    </w:p>
    <w:p w14:paraId="653875F9" w14:textId="1F011D2A" w:rsidR="0081713E" w:rsidRPr="00EE5B95" w:rsidRDefault="00965385" w:rsidP="004529A8">
      <w:pPr>
        <w:pStyle w:val="ListParagraph"/>
        <w:numPr>
          <w:ilvl w:val="0"/>
          <w:numId w:val="7"/>
        </w:numPr>
        <w:spacing w:line="360" w:lineRule="auto"/>
        <w:outlineLvl w:val="2"/>
        <w:rPr>
          <w:rFonts w:ascii="Times New Roman" w:hAnsi="Times New Roman" w:cs="Times New Roman"/>
          <w:b/>
          <w:bCs/>
          <w:sz w:val="26"/>
          <w:szCs w:val="26"/>
          <w:lang w:val="vi-VN"/>
        </w:rPr>
      </w:pPr>
      <w:bookmarkStart w:id="53" w:name="_Toc180704322"/>
      <w:r w:rsidRPr="00EE5B95">
        <w:rPr>
          <w:rFonts w:ascii="Times New Roman" w:hAnsi="Times New Roman" w:cs="Times New Roman"/>
          <w:b/>
          <w:bCs/>
          <w:sz w:val="26"/>
          <w:szCs w:val="26"/>
          <w:lang w:val="vi-VN"/>
        </w:rPr>
        <w:t xml:space="preserve">Trang </w:t>
      </w:r>
      <w:r w:rsidR="00C1268C" w:rsidRPr="00EE5B95">
        <w:rPr>
          <w:rFonts w:ascii="Times New Roman" w:hAnsi="Times New Roman" w:cs="Times New Roman"/>
          <w:b/>
          <w:bCs/>
          <w:sz w:val="26"/>
          <w:szCs w:val="26"/>
          <w:lang w:val="vi-VN"/>
        </w:rPr>
        <w:t>đăng nhập</w:t>
      </w:r>
      <w:bookmarkEnd w:id="53"/>
      <w:r w:rsidR="004529A8">
        <w:rPr>
          <w:rFonts w:ascii="Times New Roman" w:hAnsi="Times New Roman" w:cs="Times New Roman"/>
          <w:b/>
          <w:bCs/>
          <w:sz w:val="26"/>
          <w:szCs w:val="26"/>
          <w:lang w:val="vi-VN"/>
        </w:rPr>
        <w:t xml:space="preserve"> </w:t>
      </w:r>
    </w:p>
    <w:p w14:paraId="71E3735E" w14:textId="4E05E54B" w:rsidR="00374069" w:rsidRPr="00EE5B95" w:rsidRDefault="00582752" w:rsidP="004529A8">
      <w:pPr>
        <w:pStyle w:val="ListParagraph"/>
        <w:numPr>
          <w:ilvl w:val="0"/>
          <w:numId w:val="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Đăng nhập</w:t>
      </w:r>
    </w:p>
    <w:p w14:paraId="31CC8B8B" w14:textId="5E609CA3" w:rsidR="00582752" w:rsidRPr="00EE5B95" w:rsidRDefault="00582752" w:rsidP="004529A8">
      <w:pPr>
        <w:pStyle w:val="ListParagraph"/>
        <w:numPr>
          <w:ilvl w:val="0"/>
          <w:numId w:val="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Bác sĩ</w:t>
      </w:r>
    </w:p>
    <w:p w14:paraId="79B74678" w14:textId="7D64B762" w:rsidR="00582752" w:rsidRPr="00EE5B95" w:rsidRDefault="00076859" w:rsidP="004529A8">
      <w:pPr>
        <w:pStyle w:val="ListParagraph"/>
        <w:numPr>
          <w:ilvl w:val="0"/>
          <w:numId w:val="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Mục đích của chức năng:</w:t>
      </w:r>
      <w:r w:rsidR="00C1268C" w:rsidRPr="00EE5B95">
        <w:rPr>
          <w:rFonts w:ascii="Times New Roman" w:hAnsi="Times New Roman" w:cs="Times New Roman"/>
          <w:sz w:val="26"/>
          <w:szCs w:val="26"/>
          <w:lang w:val="vi-VN"/>
        </w:rPr>
        <w:t xml:space="preserve"> Giúp bác sĩ đăng nhập vào giao diện web</w:t>
      </w:r>
    </w:p>
    <w:p w14:paraId="130DA262" w14:textId="757E3C2D" w:rsidR="00076859" w:rsidRPr="00EE5B95" w:rsidRDefault="00076859" w:rsidP="004529A8">
      <w:pPr>
        <w:pStyle w:val="ListParagraph"/>
        <w:numPr>
          <w:ilvl w:val="0"/>
          <w:numId w:val="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Hình ảnh: </w:t>
      </w:r>
    </w:p>
    <w:p w14:paraId="064CCA89" w14:textId="4EC9751A" w:rsidR="00C1268C" w:rsidRPr="00EE5B95" w:rsidRDefault="00C1268C" w:rsidP="004529A8">
      <w:pPr>
        <w:pStyle w:val="ListParagraph"/>
        <w:spacing w:line="360" w:lineRule="auto"/>
        <w:ind w:left="1440"/>
        <w:rPr>
          <w:rFonts w:ascii="Times New Roman" w:hAnsi="Times New Roman" w:cs="Times New Roman"/>
          <w:b/>
          <w:bCs/>
          <w:sz w:val="26"/>
          <w:szCs w:val="26"/>
          <w:lang w:val="vi-VN"/>
        </w:rPr>
      </w:pPr>
    </w:p>
    <w:p w14:paraId="0DDF7F03" w14:textId="2BBD9742" w:rsidR="00C1268C" w:rsidRPr="00EE5B95" w:rsidRDefault="00C1268C"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noProof/>
          <w:sz w:val="26"/>
          <w:szCs w:val="26"/>
        </w:rPr>
        <w:drawing>
          <wp:inline distT="0" distB="0" distL="0" distR="0" wp14:anchorId="4C52C97E" wp14:editId="259EF47C">
            <wp:extent cx="4060209" cy="2553247"/>
            <wp:effectExtent l="0" t="0" r="0" b="0"/>
            <wp:docPr id="1260762454" name="Picture 1" descr="A screenshot of a medic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060209" cy="2553247"/>
                    </a:xfrm>
                    <a:prstGeom prst="rect">
                      <a:avLst/>
                    </a:prstGeom>
                  </pic:spPr>
                </pic:pic>
              </a:graphicData>
            </a:graphic>
          </wp:inline>
        </w:drawing>
      </w:r>
    </w:p>
    <w:p w14:paraId="66F9402B" w14:textId="597B4D80" w:rsidR="002817BC" w:rsidRPr="00EE5B95" w:rsidRDefault="007A7B40" w:rsidP="004529A8">
      <w:pPr>
        <w:pStyle w:val="Caption"/>
        <w:spacing w:line="360" w:lineRule="auto"/>
        <w:rPr>
          <w:rFonts w:cs="Times New Roman"/>
          <w:b/>
          <w:bCs/>
          <w:sz w:val="26"/>
          <w:szCs w:val="26"/>
          <w:lang w:val="vi-VN"/>
        </w:rPr>
      </w:pPr>
      <w:bookmarkStart w:id="54" w:name="_Toc180713869"/>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w:t>
      </w:r>
      <w:r w:rsidR="00F56D7E">
        <w:rPr>
          <w:rFonts w:cs="Times New Roman"/>
          <w:sz w:val="26"/>
          <w:szCs w:val="26"/>
        </w:rPr>
        <w:fldChar w:fldCharType="end"/>
      </w:r>
      <w:r w:rsidRPr="00EE5B95">
        <w:rPr>
          <w:rFonts w:cs="Times New Roman"/>
          <w:sz w:val="26"/>
          <w:szCs w:val="26"/>
          <w:lang w:val="vi-VN"/>
        </w:rPr>
        <w:t xml:space="preserve"> </w:t>
      </w:r>
      <w:r w:rsidR="002817BC" w:rsidRPr="00EE5B95">
        <w:rPr>
          <w:rFonts w:cs="Times New Roman"/>
          <w:sz w:val="26"/>
          <w:szCs w:val="26"/>
          <w:lang w:val="vi-VN"/>
        </w:rPr>
        <w:t>Trang đăng nhập</w:t>
      </w:r>
      <w:bookmarkEnd w:id="54"/>
    </w:p>
    <w:p w14:paraId="4FAEFE0E" w14:textId="77777777" w:rsidR="007029D2" w:rsidRDefault="007029D2" w:rsidP="004529A8">
      <w:pPr>
        <w:spacing w:line="360" w:lineRule="auto"/>
        <w:rPr>
          <w:rFonts w:ascii="Times New Roman" w:hAnsi="Times New Roman" w:cs="Times New Roman"/>
          <w:b/>
          <w:bCs/>
          <w:sz w:val="26"/>
          <w:szCs w:val="26"/>
          <w:lang w:val="vi-VN"/>
        </w:rPr>
      </w:pPr>
      <w:bookmarkStart w:id="55" w:name="_Toc180704323"/>
      <w:r>
        <w:rPr>
          <w:rFonts w:ascii="Times New Roman" w:hAnsi="Times New Roman" w:cs="Times New Roman"/>
          <w:b/>
          <w:bCs/>
          <w:sz w:val="26"/>
          <w:szCs w:val="26"/>
          <w:lang w:val="vi-VN"/>
        </w:rPr>
        <w:br w:type="page"/>
      </w:r>
    </w:p>
    <w:p w14:paraId="7D7DE67A" w14:textId="6F273F29" w:rsidR="00CE461F" w:rsidRPr="00EE5B95" w:rsidRDefault="00CE461F" w:rsidP="004529A8">
      <w:pPr>
        <w:pStyle w:val="ListParagraph"/>
        <w:numPr>
          <w:ilvl w:val="0"/>
          <w:numId w:val="7"/>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 xml:space="preserve">Trang </w:t>
      </w:r>
      <w:r w:rsidR="00C1268C" w:rsidRPr="00EE5B95">
        <w:rPr>
          <w:rFonts w:ascii="Times New Roman" w:hAnsi="Times New Roman" w:cs="Times New Roman"/>
          <w:b/>
          <w:bCs/>
          <w:sz w:val="26"/>
          <w:szCs w:val="26"/>
          <w:lang w:val="vi-VN"/>
        </w:rPr>
        <w:t>chủ</w:t>
      </w:r>
      <w:bookmarkEnd w:id="55"/>
    </w:p>
    <w:p w14:paraId="31FB4B13" w14:textId="62AB8C85" w:rsidR="00C1268C" w:rsidRPr="00EE5B95" w:rsidRDefault="00C1268C" w:rsidP="004529A8">
      <w:pPr>
        <w:pStyle w:val="ListParagraph"/>
        <w:numPr>
          <w:ilvl w:val="0"/>
          <w:numId w:val="10"/>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Tên màn hình: </w:t>
      </w:r>
      <w:r w:rsidR="00165B14" w:rsidRPr="00EE5B95">
        <w:rPr>
          <w:rFonts w:ascii="Times New Roman" w:hAnsi="Times New Roman" w:cs="Times New Roman"/>
          <w:sz w:val="26"/>
          <w:szCs w:val="26"/>
          <w:lang w:val="vi-VN"/>
        </w:rPr>
        <w:t>Trang chủ</w:t>
      </w:r>
    </w:p>
    <w:p w14:paraId="107BE72E" w14:textId="0D54DE85" w:rsidR="00C1268C" w:rsidRPr="00EE5B95" w:rsidRDefault="00C1268C" w:rsidP="004529A8">
      <w:pPr>
        <w:pStyle w:val="ListParagraph"/>
        <w:numPr>
          <w:ilvl w:val="0"/>
          <w:numId w:val="10"/>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Bác sĩ</w:t>
      </w:r>
    </w:p>
    <w:p w14:paraId="7C6089ED" w14:textId="749AA534" w:rsidR="00C1268C" w:rsidRPr="00EE5B95" w:rsidRDefault="00C1268C" w:rsidP="004529A8">
      <w:pPr>
        <w:pStyle w:val="ListParagraph"/>
        <w:numPr>
          <w:ilvl w:val="0"/>
          <w:numId w:val="10"/>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Giúp bác sĩ </w:t>
      </w:r>
      <w:r w:rsidR="00BA662D" w:rsidRPr="00EE5B95">
        <w:rPr>
          <w:rFonts w:ascii="Times New Roman" w:hAnsi="Times New Roman" w:cs="Times New Roman"/>
          <w:sz w:val="26"/>
          <w:szCs w:val="26"/>
        </w:rPr>
        <w:t>cung cấp cái nhìn tổng quan về thông tin lịch hẹn, bệnh nhân</w:t>
      </w:r>
      <w:r w:rsidR="00BA662D" w:rsidRPr="00EE5B95">
        <w:rPr>
          <w:rFonts w:ascii="Times New Roman" w:hAnsi="Times New Roman" w:cs="Times New Roman"/>
          <w:sz w:val="26"/>
          <w:szCs w:val="26"/>
          <w:lang w:val="vi-VN"/>
        </w:rPr>
        <w:t xml:space="preserve">, </w:t>
      </w:r>
      <w:r w:rsidR="00BA662D" w:rsidRPr="00EE5B95">
        <w:rPr>
          <w:rFonts w:ascii="Times New Roman" w:hAnsi="Times New Roman" w:cs="Times New Roman"/>
          <w:sz w:val="26"/>
          <w:szCs w:val="26"/>
        </w:rPr>
        <w:t xml:space="preserve"> bác sĩ dễ dàng truy cập và theo dõi công việc hàng ngày.</w:t>
      </w:r>
    </w:p>
    <w:p w14:paraId="1E984E79" w14:textId="1CEA9C7A" w:rsidR="00C1268C" w:rsidRPr="00EE5B95" w:rsidRDefault="00C1268C" w:rsidP="004529A8">
      <w:pPr>
        <w:pStyle w:val="ListParagraph"/>
        <w:numPr>
          <w:ilvl w:val="0"/>
          <w:numId w:val="10"/>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Hình ảnh: </w:t>
      </w:r>
    </w:p>
    <w:p w14:paraId="3DD0CEA5" w14:textId="2CD11176" w:rsidR="00165B14" w:rsidRPr="00EE5B95" w:rsidRDefault="00165B14"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noProof/>
          <w:sz w:val="26"/>
          <w:szCs w:val="26"/>
        </w:rPr>
        <w:drawing>
          <wp:inline distT="0" distB="0" distL="0" distR="0" wp14:anchorId="184746F5" wp14:editId="3DE28DFC">
            <wp:extent cx="4071067" cy="2579092"/>
            <wp:effectExtent l="0" t="0" r="5715" b="0"/>
            <wp:docPr id="5671624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071067" cy="2579092"/>
                    </a:xfrm>
                    <a:prstGeom prst="rect">
                      <a:avLst/>
                    </a:prstGeom>
                  </pic:spPr>
                </pic:pic>
              </a:graphicData>
            </a:graphic>
          </wp:inline>
        </w:drawing>
      </w:r>
    </w:p>
    <w:p w14:paraId="6CF97416" w14:textId="46A773CF" w:rsidR="00C1268C" w:rsidRPr="00EE5B95" w:rsidRDefault="007A7B40" w:rsidP="004529A8">
      <w:pPr>
        <w:pStyle w:val="Caption"/>
        <w:spacing w:line="360" w:lineRule="auto"/>
        <w:rPr>
          <w:rFonts w:cs="Times New Roman"/>
          <w:b/>
          <w:bCs/>
          <w:sz w:val="26"/>
          <w:szCs w:val="26"/>
          <w:lang w:val="vi-VN"/>
        </w:rPr>
      </w:pPr>
      <w:bookmarkStart w:id="56" w:name="_Toc180713870"/>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2</w:t>
      </w:r>
      <w:r w:rsidR="00F56D7E">
        <w:rPr>
          <w:rFonts w:cs="Times New Roman"/>
          <w:sz w:val="26"/>
          <w:szCs w:val="26"/>
        </w:rPr>
        <w:fldChar w:fldCharType="end"/>
      </w:r>
      <w:r w:rsidRPr="00EE5B95">
        <w:rPr>
          <w:rFonts w:cs="Times New Roman"/>
          <w:sz w:val="26"/>
          <w:szCs w:val="26"/>
        </w:rPr>
        <w:t>Tr</w:t>
      </w:r>
      <w:r w:rsidR="002817BC" w:rsidRPr="00EE5B95">
        <w:rPr>
          <w:rFonts w:cs="Times New Roman"/>
          <w:sz w:val="26"/>
          <w:szCs w:val="26"/>
          <w:lang w:val="vi-VN"/>
        </w:rPr>
        <w:t>ang chủ</w:t>
      </w:r>
      <w:bookmarkEnd w:id="56"/>
    </w:p>
    <w:p w14:paraId="6E0AD006" w14:textId="77777777" w:rsidR="007029D2" w:rsidRDefault="007029D2" w:rsidP="004529A8">
      <w:pPr>
        <w:spacing w:line="360" w:lineRule="auto"/>
        <w:rPr>
          <w:rFonts w:ascii="Times New Roman" w:hAnsi="Times New Roman" w:cs="Times New Roman"/>
          <w:b/>
          <w:bCs/>
          <w:sz w:val="26"/>
          <w:szCs w:val="26"/>
          <w:lang w:val="vi-VN"/>
        </w:rPr>
      </w:pPr>
      <w:bookmarkStart w:id="57" w:name="_Toc180704324"/>
      <w:r>
        <w:rPr>
          <w:rFonts w:ascii="Times New Roman" w:hAnsi="Times New Roman" w:cs="Times New Roman"/>
          <w:b/>
          <w:bCs/>
          <w:sz w:val="26"/>
          <w:szCs w:val="26"/>
          <w:lang w:val="vi-VN"/>
        </w:rPr>
        <w:br w:type="page"/>
      </w:r>
    </w:p>
    <w:p w14:paraId="24B633C2" w14:textId="07554A2A" w:rsidR="00965385" w:rsidRPr="00EE5B95" w:rsidRDefault="00965385" w:rsidP="004529A8">
      <w:pPr>
        <w:pStyle w:val="ListParagraph"/>
        <w:numPr>
          <w:ilvl w:val="0"/>
          <w:numId w:val="7"/>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thông tin cá nhân</w:t>
      </w:r>
      <w:bookmarkEnd w:id="57"/>
    </w:p>
    <w:p w14:paraId="40121302" w14:textId="17673148" w:rsidR="00BA662D" w:rsidRPr="00EE5B95" w:rsidRDefault="00BA662D" w:rsidP="004529A8">
      <w:pPr>
        <w:pStyle w:val="ListParagraph"/>
        <w:numPr>
          <w:ilvl w:val="0"/>
          <w:numId w:val="11"/>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Tên màn hình: Trang </w:t>
      </w:r>
      <w:r w:rsidR="000757BA" w:rsidRPr="00EE5B95">
        <w:rPr>
          <w:rFonts w:ascii="Times New Roman" w:hAnsi="Times New Roman" w:cs="Times New Roman"/>
          <w:sz w:val="26"/>
          <w:szCs w:val="26"/>
          <w:lang w:val="vi-VN"/>
        </w:rPr>
        <w:t>thông tin cá nhân</w:t>
      </w:r>
    </w:p>
    <w:p w14:paraId="10700720" w14:textId="7CF25105" w:rsidR="00BA662D" w:rsidRPr="00EE5B95" w:rsidRDefault="00BA662D" w:rsidP="004529A8">
      <w:pPr>
        <w:pStyle w:val="ListParagraph"/>
        <w:numPr>
          <w:ilvl w:val="0"/>
          <w:numId w:val="11"/>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Bác sĩ</w:t>
      </w:r>
    </w:p>
    <w:p w14:paraId="34CE1078" w14:textId="006529EE" w:rsidR="00BA662D" w:rsidRPr="00EE5B95" w:rsidRDefault="00BA662D" w:rsidP="004529A8">
      <w:pPr>
        <w:pStyle w:val="ListParagraph"/>
        <w:numPr>
          <w:ilvl w:val="0"/>
          <w:numId w:val="11"/>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Giúp bác sĩ </w:t>
      </w:r>
      <w:r w:rsidR="001520CE" w:rsidRPr="00EE5B95">
        <w:rPr>
          <w:rFonts w:ascii="Times New Roman" w:hAnsi="Times New Roman" w:cs="Times New Roman"/>
          <w:sz w:val="26"/>
          <w:szCs w:val="26"/>
        </w:rPr>
        <w:t>quản</w:t>
      </w:r>
      <w:r w:rsidR="001520CE" w:rsidRPr="00EE5B95">
        <w:rPr>
          <w:rFonts w:ascii="Times New Roman" w:hAnsi="Times New Roman" w:cs="Times New Roman"/>
          <w:sz w:val="26"/>
          <w:szCs w:val="26"/>
          <w:lang w:val="vi-VN"/>
        </w:rPr>
        <w:t xml:space="preserve"> lý thông tin cá nhân, hiển thị và cài đặt bảo mật</w:t>
      </w:r>
    </w:p>
    <w:p w14:paraId="605AAE1F" w14:textId="67041F40" w:rsidR="00BA662D" w:rsidRPr="00EE5B95" w:rsidRDefault="00BA662D" w:rsidP="004529A8">
      <w:pPr>
        <w:pStyle w:val="ListParagraph"/>
        <w:numPr>
          <w:ilvl w:val="0"/>
          <w:numId w:val="11"/>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Hình ảnh: </w:t>
      </w:r>
    </w:p>
    <w:p w14:paraId="06BDA2E9" w14:textId="503D8362" w:rsidR="00C66CEA" w:rsidRPr="00EE5B95" w:rsidRDefault="00C66CEA"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noProof/>
          <w:sz w:val="26"/>
          <w:szCs w:val="26"/>
        </w:rPr>
        <w:drawing>
          <wp:inline distT="0" distB="0" distL="0" distR="0" wp14:anchorId="18D000F1" wp14:editId="412807A3">
            <wp:extent cx="4188332" cy="3609833"/>
            <wp:effectExtent l="0" t="0" r="3175" b="0"/>
            <wp:docPr id="19137148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188332" cy="3609833"/>
                    </a:xfrm>
                    <a:prstGeom prst="rect">
                      <a:avLst/>
                    </a:prstGeom>
                  </pic:spPr>
                </pic:pic>
              </a:graphicData>
            </a:graphic>
          </wp:inline>
        </w:drawing>
      </w:r>
    </w:p>
    <w:p w14:paraId="5B6A1CFC" w14:textId="4B178B46" w:rsidR="00BA662D" w:rsidRPr="00EE5B95" w:rsidRDefault="002817BC" w:rsidP="004529A8">
      <w:pPr>
        <w:pStyle w:val="Caption"/>
        <w:spacing w:line="360" w:lineRule="auto"/>
        <w:rPr>
          <w:rFonts w:cs="Times New Roman"/>
          <w:b/>
          <w:bCs/>
          <w:sz w:val="26"/>
          <w:szCs w:val="26"/>
          <w:lang w:val="vi-VN"/>
        </w:rPr>
      </w:pPr>
      <w:bookmarkStart w:id="58" w:name="_Toc180713871"/>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3</w:t>
      </w:r>
      <w:r w:rsidR="00F56D7E">
        <w:rPr>
          <w:rFonts w:cs="Times New Roman"/>
          <w:sz w:val="26"/>
          <w:szCs w:val="26"/>
        </w:rPr>
        <w:fldChar w:fldCharType="end"/>
      </w:r>
      <w:r w:rsidRPr="00EE5B95">
        <w:rPr>
          <w:rFonts w:cs="Times New Roman"/>
          <w:sz w:val="26"/>
          <w:szCs w:val="26"/>
          <w:lang w:val="vi-VN"/>
        </w:rPr>
        <w:t xml:space="preserve"> Trang thông tin cá nhân</w:t>
      </w:r>
      <w:bookmarkEnd w:id="58"/>
    </w:p>
    <w:p w14:paraId="0D378EF2" w14:textId="77777777" w:rsidR="007029D2" w:rsidRDefault="007029D2" w:rsidP="004529A8">
      <w:pPr>
        <w:spacing w:line="360" w:lineRule="auto"/>
        <w:rPr>
          <w:rFonts w:ascii="Times New Roman" w:hAnsi="Times New Roman" w:cs="Times New Roman"/>
          <w:b/>
          <w:bCs/>
          <w:sz w:val="26"/>
          <w:szCs w:val="26"/>
          <w:lang w:val="vi-VN"/>
        </w:rPr>
      </w:pPr>
      <w:bookmarkStart w:id="59" w:name="_Toc180704325"/>
      <w:r>
        <w:rPr>
          <w:rFonts w:ascii="Times New Roman" w:hAnsi="Times New Roman" w:cs="Times New Roman"/>
          <w:b/>
          <w:bCs/>
          <w:sz w:val="26"/>
          <w:szCs w:val="26"/>
          <w:lang w:val="vi-VN"/>
        </w:rPr>
        <w:br w:type="page"/>
      </w:r>
    </w:p>
    <w:p w14:paraId="70C4021B" w14:textId="2FDB5ACF" w:rsidR="00965385" w:rsidRPr="00EE5B95" w:rsidRDefault="00965385" w:rsidP="004529A8">
      <w:pPr>
        <w:pStyle w:val="ListParagraph"/>
        <w:numPr>
          <w:ilvl w:val="0"/>
          <w:numId w:val="7"/>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danh sách bệnh nhân</w:t>
      </w:r>
      <w:bookmarkEnd w:id="59"/>
    </w:p>
    <w:p w14:paraId="66DA0789" w14:textId="57FFE515" w:rsidR="00AD72C4" w:rsidRPr="00EE5B95" w:rsidRDefault="00AD72C4" w:rsidP="004529A8">
      <w:pPr>
        <w:pStyle w:val="ListParagraph"/>
        <w:numPr>
          <w:ilvl w:val="0"/>
          <w:numId w:val="12"/>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 danh sách bệnh nhân</w:t>
      </w:r>
    </w:p>
    <w:p w14:paraId="555FF107" w14:textId="31FBD963" w:rsidR="00AD72C4" w:rsidRPr="00EE5B95" w:rsidRDefault="00AD72C4" w:rsidP="004529A8">
      <w:pPr>
        <w:pStyle w:val="ListParagraph"/>
        <w:numPr>
          <w:ilvl w:val="0"/>
          <w:numId w:val="12"/>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Bác sĩ</w:t>
      </w:r>
    </w:p>
    <w:p w14:paraId="2E72E6E9" w14:textId="44BE6520" w:rsidR="00AD72C4" w:rsidRPr="00EE5B95" w:rsidRDefault="00AD72C4" w:rsidP="004529A8">
      <w:pPr>
        <w:pStyle w:val="ListParagraph"/>
        <w:numPr>
          <w:ilvl w:val="0"/>
          <w:numId w:val="12"/>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Mục đích của chức năng: </w:t>
      </w:r>
      <w:r w:rsidR="00B42A15" w:rsidRPr="00EE5B95">
        <w:rPr>
          <w:rFonts w:ascii="Times New Roman" w:hAnsi="Times New Roman" w:cs="Times New Roman"/>
          <w:sz w:val="26"/>
          <w:szCs w:val="26"/>
        </w:rPr>
        <w:t xml:space="preserve">Trang danh sách bệnh nhân cho phép bác sĩ xem và tìm kiếm thông tin bệnh nhân, truy cập hồ sơ bệnh án và cập nhật tình trạng sức khỏe. </w:t>
      </w:r>
      <w:r w:rsidRPr="00EE5B95">
        <w:rPr>
          <w:rFonts w:ascii="Times New Roman" w:hAnsi="Times New Roman" w:cs="Times New Roman"/>
          <w:sz w:val="26"/>
          <w:szCs w:val="26"/>
          <w:lang w:val="vi-VN"/>
        </w:rPr>
        <w:t xml:space="preserve">Hình ảnh: </w:t>
      </w:r>
    </w:p>
    <w:p w14:paraId="55712E9C" w14:textId="51B90A3D" w:rsidR="00AD72C4" w:rsidRPr="00EE5B95" w:rsidRDefault="00AD72C4" w:rsidP="004529A8">
      <w:pPr>
        <w:pStyle w:val="ListParagraph"/>
        <w:spacing w:line="360" w:lineRule="auto"/>
        <w:ind w:left="1440"/>
        <w:rPr>
          <w:rFonts w:ascii="Times New Roman" w:hAnsi="Times New Roman" w:cs="Times New Roman"/>
          <w:b/>
          <w:bCs/>
          <w:sz w:val="26"/>
          <w:szCs w:val="26"/>
          <w:lang w:val="vi-VN"/>
        </w:rPr>
      </w:pPr>
    </w:p>
    <w:p w14:paraId="349E7646" w14:textId="34CA7A2C" w:rsidR="000757BA" w:rsidRPr="00EE5B95" w:rsidRDefault="00AD72C4"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b/>
          <w:bCs/>
          <w:noProof/>
          <w:sz w:val="26"/>
          <w:szCs w:val="26"/>
          <w:lang w:val="vi-VN"/>
        </w:rPr>
        <w:drawing>
          <wp:inline distT="0" distB="0" distL="0" distR="0" wp14:anchorId="56BDAFD1" wp14:editId="4792E165">
            <wp:extent cx="4315109" cy="2834042"/>
            <wp:effectExtent l="0" t="0" r="9525" b="4445"/>
            <wp:docPr id="1875882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82454" name="Picture 1" descr="A screenshot of a computer&#10;&#10;Description automatically generated"/>
                    <pic:cNvPicPr/>
                  </pic:nvPicPr>
                  <pic:blipFill>
                    <a:blip r:embed="rId29"/>
                    <a:stretch>
                      <a:fillRect/>
                    </a:stretch>
                  </pic:blipFill>
                  <pic:spPr>
                    <a:xfrm>
                      <a:off x="0" y="0"/>
                      <a:ext cx="4326166" cy="2841304"/>
                    </a:xfrm>
                    <a:prstGeom prst="rect">
                      <a:avLst/>
                    </a:prstGeom>
                  </pic:spPr>
                </pic:pic>
              </a:graphicData>
            </a:graphic>
          </wp:inline>
        </w:drawing>
      </w:r>
    </w:p>
    <w:p w14:paraId="11C1214F" w14:textId="1FF62454" w:rsidR="002817BC" w:rsidRPr="00EE5B95" w:rsidRDefault="002817BC" w:rsidP="004529A8">
      <w:pPr>
        <w:pStyle w:val="Caption"/>
        <w:spacing w:line="360" w:lineRule="auto"/>
        <w:rPr>
          <w:rFonts w:cs="Times New Roman"/>
          <w:b/>
          <w:bCs/>
          <w:sz w:val="26"/>
          <w:szCs w:val="26"/>
          <w:lang w:val="vi-VN"/>
        </w:rPr>
      </w:pPr>
      <w:bookmarkStart w:id="60" w:name="_Toc180713872"/>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Pr="00EE5B95">
        <w:rPr>
          <w:rFonts w:cs="Times New Roman"/>
          <w:sz w:val="26"/>
          <w:szCs w:val="26"/>
          <w:lang w:val="vi-VN"/>
        </w:rPr>
        <w:t xml:space="preserve"> Trang danh sách bệnh nhân</w:t>
      </w:r>
      <w:bookmarkEnd w:id="60"/>
    </w:p>
    <w:p w14:paraId="154C3ACA" w14:textId="77777777" w:rsidR="007029D2" w:rsidRDefault="007029D2" w:rsidP="004529A8">
      <w:pPr>
        <w:spacing w:line="360" w:lineRule="auto"/>
        <w:rPr>
          <w:rFonts w:ascii="Times New Roman" w:hAnsi="Times New Roman" w:cs="Times New Roman"/>
          <w:b/>
          <w:bCs/>
          <w:sz w:val="26"/>
          <w:szCs w:val="26"/>
          <w:lang w:val="vi-VN"/>
        </w:rPr>
      </w:pPr>
      <w:bookmarkStart w:id="61" w:name="_Toc180704326"/>
      <w:r>
        <w:rPr>
          <w:rFonts w:ascii="Times New Roman" w:hAnsi="Times New Roman" w:cs="Times New Roman"/>
          <w:b/>
          <w:bCs/>
          <w:sz w:val="26"/>
          <w:szCs w:val="26"/>
          <w:lang w:val="vi-VN"/>
        </w:rPr>
        <w:br w:type="page"/>
      </w:r>
    </w:p>
    <w:p w14:paraId="7D7D2583" w14:textId="277381ED" w:rsidR="00965385" w:rsidRPr="00EE5B95" w:rsidRDefault="00965385" w:rsidP="004529A8">
      <w:pPr>
        <w:pStyle w:val="ListParagraph"/>
        <w:numPr>
          <w:ilvl w:val="0"/>
          <w:numId w:val="7"/>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tra cứu</w:t>
      </w:r>
      <w:bookmarkEnd w:id="61"/>
    </w:p>
    <w:p w14:paraId="4B05D2D4" w14:textId="47FFFA90" w:rsidR="00665CFD" w:rsidRPr="00EE5B95" w:rsidRDefault="00665CFD"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 tra cứu</w:t>
      </w:r>
    </w:p>
    <w:p w14:paraId="3975F957" w14:textId="090699B6" w:rsidR="00665CFD" w:rsidRPr="00EE5B95" w:rsidRDefault="00665CFD"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Bác sĩ</w:t>
      </w:r>
    </w:p>
    <w:p w14:paraId="1EA64B2D" w14:textId="77777777" w:rsidR="00595DE6" w:rsidRPr="00EE5B95" w:rsidRDefault="00665CFD"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Mục đích của chức năng: </w:t>
      </w:r>
      <w:r w:rsidR="00595DE6" w:rsidRPr="00EE5B95">
        <w:rPr>
          <w:rFonts w:ascii="Times New Roman" w:hAnsi="Times New Roman" w:cs="Times New Roman"/>
          <w:sz w:val="26"/>
          <w:szCs w:val="26"/>
        </w:rPr>
        <w:t>Chức năng tìm kiếm bệnh nhân cho phép bác sĩ nhanh chóng tra cứu thông tin bệnh nhân bằng cách nhập tên, tuổi hoặc tình trạng sức khỏe. Điều này giúp tiết kiệm thời gian và cải thiện hiệu quả trong việc quản lý hồ sơ bệnh nhân.</w:t>
      </w:r>
    </w:p>
    <w:p w14:paraId="667C5640" w14:textId="4E25E3F0" w:rsidR="00665CFD" w:rsidRPr="00EE5B95" w:rsidRDefault="00665CFD"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Hình ảnh: </w:t>
      </w:r>
    </w:p>
    <w:p w14:paraId="4C8EE1E1" w14:textId="24206353" w:rsidR="00B42A15" w:rsidRPr="00EE5B95" w:rsidRDefault="00E80425"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b/>
          <w:bCs/>
          <w:noProof/>
          <w:sz w:val="26"/>
          <w:szCs w:val="26"/>
          <w:lang w:val="vi-VN"/>
        </w:rPr>
        <w:drawing>
          <wp:inline distT="0" distB="0" distL="0" distR="0" wp14:anchorId="098F3E86" wp14:editId="091DDDE9">
            <wp:extent cx="4053385" cy="2610449"/>
            <wp:effectExtent l="0" t="0" r="4445" b="0"/>
            <wp:docPr id="189130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0348" name="Picture 1" descr="A screenshot of a computer&#10;&#10;Description automatically generated"/>
                    <pic:cNvPicPr/>
                  </pic:nvPicPr>
                  <pic:blipFill>
                    <a:blip r:embed="rId30"/>
                    <a:stretch>
                      <a:fillRect/>
                    </a:stretch>
                  </pic:blipFill>
                  <pic:spPr>
                    <a:xfrm>
                      <a:off x="0" y="0"/>
                      <a:ext cx="4056249" cy="2612293"/>
                    </a:xfrm>
                    <a:prstGeom prst="rect">
                      <a:avLst/>
                    </a:prstGeom>
                  </pic:spPr>
                </pic:pic>
              </a:graphicData>
            </a:graphic>
          </wp:inline>
        </w:drawing>
      </w:r>
    </w:p>
    <w:p w14:paraId="01210094" w14:textId="35E8815C" w:rsidR="002817BC" w:rsidRPr="00EE5B95" w:rsidRDefault="002817BC" w:rsidP="004529A8">
      <w:pPr>
        <w:pStyle w:val="Caption"/>
        <w:spacing w:line="360" w:lineRule="auto"/>
        <w:rPr>
          <w:rFonts w:cs="Times New Roman"/>
          <w:b/>
          <w:bCs/>
          <w:sz w:val="26"/>
          <w:szCs w:val="26"/>
          <w:lang w:val="vi-VN"/>
        </w:rPr>
      </w:pPr>
      <w:bookmarkStart w:id="62" w:name="_Toc180713873"/>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5</w:t>
      </w:r>
      <w:r w:rsidR="00F56D7E">
        <w:rPr>
          <w:rFonts w:cs="Times New Roman"/>
          <w:sz w:val="26"/>
          <w:szCs w:val="26"/>
        </w:rPr>
        <w:fldChar w:fldCharType="end"/>
      </w:r>
      <w:r w:rsidRPr="00EE5B95">
        <w:rPr>
          <w:rFonts w:cs="Times New Roman"/>
          <w:sz w:val="26"/>
          <w:szCs w:val="26"/>
          <w:lang w:val="vi-VN"/>
        </w:rPr>
        <w:t xml:space="preserve"> Trang tra cứu</w:t>
      </w:r>
      <w:bookmarkEnd w:id="62"/>
    </w:p>
    <w:p w14:paraId="22B52F88" w14:textId="77777777" w:rsidR="007029D2" w:rsidRDefault="007029D2" w:rsidP="004529A8">
      <w:pPr>
        <w:spacing w:line="360" w:lineRule="auto"/>
        <w:rPr>
          <w:rFonts w:ascii="Times New Roman" w:hAnsi="Times New Roman" w:cs="Times New Roman"/>
          <w:b/>
          <w:bCs/>
          <w:sz w:val="26"/>
          <w:szCs w:val="26"/>
          <w:lang w:val="vi-VN"/>
        </w:rPr>
      </w:pPr>
      <w:bookmarkStart w:id="63" w:name="_Toc180704327"/>
      <w:r>
        <w:rPr>
          <w:rFonts w:ascii="Times New Roman" w:hAnsi="Times New Roman" w:cs="Times New Roman"/>
          <w:b/>
          <w:bCs/>
          <w:sz w:val="26"/>
          <w:szCs w:val="26"/>
          <w:lang w:val="vi-VN"/>
        </w:rPr>
        <w:br w:type="page"/>
      </w:r>
    </w:p>
    <w:p w14:paraId="29142FBF" w14:textId="28781B1F" w:rsidR="00965385" w:rsidRPr="00EE5B95" w:rsidRDefault="00965385" w:rsidP="004529A8">
      <w:pPr>
        <w:pStyle w:val="ListParagraph"/>
        <w:numPr>
          <w:ilvl w:val="0"/>
          <w:numId w:val="7"/>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chi tiết bệnh án</w:t>
      </w:r>
      <w:bookmarkEnd w:id="63"/>
    </w:p>
    <w:p w14:paraId="2F465957" w14:textId="34858488" w:rsidR="00595DE6" w:rsidRPr="00EE5B95" w:rsidRDefault="00595DE6" w:rsidP="004529A8">
      <w:pPr>
        <w:pStyle w:val="ListParagraph"/>
        <w:numPr>
          <w:ilvl w:val="0"/>
          <w:numId w:val="14"/>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 chi tiết bệnh án</w:t>
      </w:r>
    </w:p>
    <w:p w14:paraId="38DE2D22" w14:textId="3805FC7B" w:rsidR="00595DE6" w:rsidRPr="00EE5B95" w:rsidRDefault="00595DE6" w:rsidP="004529A8">
      <w:pPr>
        <w:pStyle w:val="ListParagraph"/>
        <w:numPr>
          <w:ilvl w:val="0"/>
          <w:numId w:val="14"/>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Bác sĩ</w:t>
      </w:r>
    </w:p>
    <w:p w14:paraId="38EC8F6D" w14:textId="24EAC6EC" w:rsidR="00990211" w:rsidRPr="00EE5B95" w:rsidRDefault="00595DE6" w:rsidP="004529A8">
      <w:pPr>
        <w:pStyle w:val="ListParagraph"/>
        <w:numPr>
          <w:ilvl w:val="0"/>
          <w:numId w:val="14"/>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Mục đích của chức năng: </w:t>
      </w:r>
      <w:r w:rsidR="00990211" w:rsidRPr="00EE5B95">
        <w:rPr>
          <w:rFonts w:ascii="Times New Roman" w:hAnsi="Times New Roman" w:cs="Times New Roman"/>
          <w:sz w:val="26"/>
          <w:szCs w:val="26"/>
        </w:rPr>
        <w:t>Trang chi tiết bệnh án cung cấp thông tin đầy đủ về bệnh nhân, bao gồm lịch sử khám, chẩn đoán, điều trị và kê đơn thuốc. Bác sĩ có thể cập nhật thông tin mới và ghi chú điều trị để theo dõi tiến trình sức khỏe của bệnh nhân.</w:t>
      </w:r>
    </w:p>
    <w:p w14:paraId="578092E4" w14:textId="22DDFAD5" w:rsidR="00595DE6" w:rsidRPr="00EE5B95" w:rsidRDefault="00595DE6" w:rsidP="004529A8">
      <w:pPr>
        <w:pStyle w:val="ListParagraph"/>
        <w:numPr>
          <w:ilvl w:val="0"/>
          <w:numId w:val="14"/>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Hình ảnh: </w:t>
      </w:r>
    </w:p>
    <w:p w14:paraId="3F23B2A8" w14:textId="77777777" w:rsidR="00595DE6" w:rsidRPr="00EE5B95" w:rsidRDefault="00595DE6" w:rsidP="004529A8">
      <w:pPr>
        <w:pStyle w:val="ListParagraph"/>
        <w:spacing w:line="360" w:lineRule="auto"/>
        <w:ind w:left="1440"/>
        <w:rPr>
          <w:rFonts w:ascii="Times New Roman" w:hAnsi="Times New Roman" w:cs="Times New Roman"/>
          <w:b/>
          <w:bCs/>
          <w:sz w:val="26"/>
          <w:szCs w:val="26"/>
          <w:lang w:val="vi-VN"/>
        </w:rPr>
      </w:pPr>
    </w:p>
    <w:p w14:paraId="2156A4C8" w14:textId="656F9534" w:rsidR="00595DE6" w:rsidRPr="00EE5B95" w:rsidRDefault="003443C0"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b/>
          <w:bCs/>
          <w:noProof/>
          <w:sz w:val="26"/>
          <w:szCs w:val="26"/>
          <w:lang w:val="vi-VN"/>
        </w:rPr>
        <w:drawing>
          <wp:inline distT="0" distB="0" distL="0" distR="0" wp14:anchorId="04BBE32E" wp14:editId="75C0806E">
            <wp:extent cx="4394276" cy="2830928"/>
            <wp:effectExtent l="0" t="0" r="6350" b="7620"/>
            <wp:docPr id="171099622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6227" name="Picture 1" descr="A screenshot of a chat&#10;&#10;Description automatically generated"/>
                    <pic:cNvPicPr/>
                  </pic:nvPicPr>
                  <pic:blipFill>
                    <a:blip r:embed="rId31"/>
                    <a:stretch>
                      <a:fillRect/>
                    </a:stretch>
                  </pic:blipFill>
                  <pic:spPr>
                    <a:xfrm>
                      <a:off x="0" y="0"/>
                      <a:ext cx="4401559" cy="2835620"/>
                    </a:xfrm>
                    <a:prstGeom prst="rect">
                      <a:avLst/>
                    </a:prstGeom>
                  </pic:spPr>
                </pic:pic>
              </a:graphicData>
            </a:graphic>
          </wp:inline>
        </w:drawing>
      </w:r>
    </w:p>
    <w:p w14:paraId="235494BA" w14:textId="4DD1D545" w:rsidR="002817BC" w:rsidRPr="00EE5B95" w:rsidRDefault="002817BC" w:rsidP="004529A8">
      <w:pPr>
        <w:pStyle w:val="Caption"/>
        <w:spacing w:line="360" w:lineRule="auto"/>
        <w:rPr>
          <w:rFonts w:cs="Times New Roman"/>
          <w:b/>
          <w:bCs/>
          <w:sz w:val="26"/>
          <w:szCs w:val="26"/>
          <w:lang w:val="vi-VN"/>
        </w:rPr>
      </w:pPr>
      <w:bookmarkStart w:id="64" w:name="_Toc180713874"/>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6</w:t>
      </w:r>
      <w:r w:rsidR="00F56D7E">
        <w:rPr>
          <w:rFonts w:cs="Times New Roman"/>
          <w:sz w:val="26"/>
          <w:szCs w:val="26"/>
        </w:rPr>
        <w:fldChar w:fldCharType="end"/>
      </w:r>
      <w:r w:rsidRPr="00EE5B95">
        <w:rPr>
          <w:rFonts w:cs="Times New Roman"/>
          <w:sz w:val="26"/>
          <w:szCs w:val="26"/>
          <w:lang w:val="vi-VN"/>
        </w:rPr>
        <w:t xml:space="preserve"> Trang chi tiết bệnh án</w:t>
      </w:r>
      <w:bookmarkEnd w:id="64"/>
    </w:p>
    <w:p w14:paraId="78054DE5" w14:textId="77777777" w:rsidR="007029D2" w:rsidRDefault="007029D2" w:rsidP="004529A8">
      <w:pPr>
        <w:spacing w:line="360" w:lineRule="auto"/>
        <w:rPr>
          <w:rFonts w:ascii="Times New Roman" w:hAnsi="Times New Roman" w:cs="Times New Roman"/>
          <w:b/>
          <w:bCs/>
          <w:sz w:val="26"/>
          <w:szCs w:val="26"/>
          <w:lang w:val="vi-VN"/>
        </w:rPr>
      </w:pPr>
      <w:bookmarkStart w:id="65" w:name="_Toc180704328"/>
      <w:r>
        <w:rPr>
          <w:rFonts w:ascii="Times New Roman" w:hAnsi="Times New Roman" w:cs="Times New Roman"/>
          <w:b/>
          <w:bCs/>
          <w:sz w:val="26"/>
          <w:szCs w:val="26"/>
          <w:lang w:val="vi-VN"/>
        </w:rPr>
        <w:br w:type="page"/>
      </w:r>
    </w:p>
    <w:p w14:paraId="08BA0199" w14:textId="1BED41E2" w:rsidR="00965385" w:rsidRPr="00EE5B95" w:rsidRDefault="00BD76EF" w:rsidP="004529A8">
      <w:pPr>
        <w:pStyle w:val="ListParagraph"/>
        <w:numPr>
          <w:ilvl w:val="0"/>
          <w:numId w:val="7"/>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quản lý hồ sơ bệnh án</w:t>
      </w:r>
      <w:bookmarkEnd w:id="65"/>
    </w:p>
    <w:p w14:paraId="431A587D" w14:textId="493CD841" w:rsidR="00990211" w:rsidRPr="00EE5B95" w:rsidRDefault="00990211" w:rsidP="004529A8">
      <w:pPr>
        <w:pStyle w:val="ListParagraph"/>
        <w:numPr>
          <w:ilvl w:val="0"/>
          <w:numId w:val="15"/>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 quản lý hồ sơ bệnh án</w:t>
      </w:r>
    </w:p>
    <w:p w14:paraId="64C19723" w14:textId="381A77D0" w:rsidR="00990211" w:rsidRPr="00EE5B95" w:rsidRDefault="00990211" w:rsidP="004529A8">
      <w:pPr>
        <w:pStyle w:val="ListParagraph"/>
        <w:numPr>
          <w:ilvl w:val="0"/>
          <w:numId w:val="15"/>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Bác sĩ</w:t>
      </w:r>
    </w:p>
    <w:p w14:paraId="71D010D9" w14:textId="7E03894E" w:rsidR="00990211" w:rsidRPr="00EE5B95" w:rsidRDefault="00990211" w:rsidP="004529A8">
      <w:pPr>
        <w:pStyle w:val="ListParagraph"/>
        <w:numPr>
          <w:ilvl w:val="0"/>
          <w:numId w:val="15"/>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Mục đích của chức năng: </w:t>
      </w:r>
      <w:r w:rsidR="003443C0" w:rsidRPr="00EE5B95">
        <w:rPr>
          <w:rFonts w:ascii="Times New Roman" w:hAnsi="Times New Roman" w:cs="Times New Roman"/>
          <w:sz w:val="26"/>
          <w:szCs w:val="26"/>
        </w:rPr>
        <w:t>Danh sách hồ sơ bệnh án hiển thị tất cả hồ sơ bệnh án của bệnh nhân, cho phép bác sĩ nhanh chóng tra cứu thông tin chi tiết về các lần khám, chẩn đoán và điều trị. Bác sĩ có thể tìm kiếm, lọc và truy cập vào từng hồ sơ cụ thể để quản lý hiệu quả hơn.</w:t>
      </w:r>
    </w:p>
    <w:p w14:paraId="56234DB1" w14:textId="69D23331" w:rsidR="00990211" w:rsidRPr="00EE5B95" w:rsidRDefault="00990211" w:rsidP="004529A8">
      <w:pPr>
        <w:pStyle w:val="ListParagraph"/>
        <w:numPr>
          <w:ilvl w:val="0"/>
          <w:numId w:val="15"/>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Hình ảnh: </w:t>
      </w:r>
    </w:p>
    <w:p w14:paraId="1B117091" w14:textId="2B644DCD" w:rsidR="00990211" w:rsidRPr="00EE5B95" w:rsidRDefault="009B370A"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b/>
          <w:bCs/>
          <w:noProof/>
          <w:sz w:val="26"/>
          <w:szCs w:val="26"/>
          <w:lang w:val="vi-VN"/>
        </w:rPr>
        <w:drawing>
          <wp:inline distT="0" distB="0" distL="0" distR="0" wp14:anchorId="42097941" wp14:editId="4028C179">
            <wp:extent cx="4110711" cy="2708853"/>
            <wp:effectExtent l="0" t="0" r="4445" b="0"/>
            <wp:docPr id="9233714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71428" name="Picture 1" descr="A screenshot of a chat&#10;&#10;Description automatically generated"/>
                    <pic:cNvPicPr/>
                  </pic:nvPicPr>
                  <pic:blipFill>
                    <a:blip r:embed="rId32"/>
                    <a:stretch>
                      <a:fillRect/>
                    </a:stretch>
                  </pic:blipFill>
                  <pic:spPr>
                    <a:xfrm>
                      <a:off x="0" y="0"/>
                      <a:ext cx="4130555" cy="2721930"/>
                    </a:xfrm>
                    <a:prstGeom prst="rect">
                      <a:avLst/>
                    </a:prstGeom>
                  </pic:spPr>
                </pic:pic>
              </a:graphicData>
            </a:graphic>
          </wp:inline>
        </w:drawing>
      </w:r>
    </w:p>
    <w:p w14:paraId="7EF19F18" w14:textId="3697E8C0" w:rsidR="002817BC" w:rsidRPr="00EE5B95" w:rsidRDefault="002817BC" w:rsidP="004529A8">
      <w:pPr>
        <w:pStyle w:val="Caption"/>
        <w:spacing w:line="360" w:lineRule="auto"/>
        <w:rPr>
          <w:rFonts w:cs="Times New Roman"/>
          <w:b/>
          <w:bCs/>
          <w:sz w:val="26"/>
          <w:szCs w:val="26"/>
          <w:lang w:val="vi-VN"/>
        </w:rPr>
      </w:pPr>
      <w:bookmarkStart w:id="66" w:name="_Toc180713875"/>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7</w:t>
      </w:r>
      <w:r w:rsidR="00F56D7E">
        <w:rPr>
          <w:rFonts w:cs="Times New Roman"/>
          <w:sz w:val="26"/>
          <w:szCs w:val="26"/>
        </w:rPr>
        <w:fldChar w:fldCharType="end"/>
      </w:r>
      <w:r w:rsidRPr="00EE5B95">
        <w:rPr>
          <w:rFonts w:cs="Times New Roman"/>
          <w:sz w:val="26"/>
          <w:szCs w:val="26"/>
          <w:lang w:val="vi-VN"/>
        </w:rPr>
        <w:t xml:space="preserve"> Trang quản lý hồ sơ bệnh án</w:t>
      </w:r>
      <w:bookmarkEnd w:id="66"/>
    </w:p>
    <w:p w14:paraId="51689B36" w14:textId="2106D0C9" w:rsidR="00990211" w:rsidRPr="00EE5B95" w:rsidRDefault="00990211" w:rsidP="004529A8">
      <w:pPr>
        <w:spacing w:line="360" w:lineRule="auto"/>
        <w:ind w:left="1080"/>
        <w:rPr>
          <w:rFonts w:ascii="Times New Roman" w:hAnsi="Times New Roman" w:cs="Times New Roman"/>
          <w:b/>
          <w:bCs/>
          <w:sz w:val="26"/>
          <w:szCs w:val="26"/>
          <w:lang w:val="vi-VN"/>
        </w:rPr>
      </w:pPr>
    </w:p>
    <w:p w14:paraId="18AE4960" w14:textId="77777777" w:rsidR="007029D2" w:rsidRDefault="007029D2" w:rsidP="004529A8">
      <w:pPr>
        <w:spacing w:line="360" w:lineRule="auto"/>
        <w:rPr>
          <w:rFonts w:ascii="Times New Roman" w:hAnsi="Times New Roman" w:cs="Times New Roman"/>
          <w:b/>
          <w:bCs/>
          <w:sz w:val="26"/>
          <w:szCs w:val="26"/>
          <w:lang w:val="vi-VN"/>
        </w:rPr>
      </w:pPr>
      <w:bookmarkStart w:id="67" w:name="_Toc180704329"/>
      <w:r>
        <w:rPr>
          <w:rFonts w:ascii="Times New Roman" w:hAnsi="Times New Roman" w:cs="Times New Roman"/>
          <w:b/>
          <w:bCs/>
          <w:sz w:val="26"/>
          <w:szCs w:val="26"/>
          <w:lang w:val="vi-VN"/>
        </w:rPr>
        <w:br w:type="page"/>
      </w:r>
    </w:p>
    <w:p w14:paraId="41817EE1" w14:textId="7E8A3F60" w:rsidR="00BD76EF" w:rsidRPr="00EE5B95" w:rsidRDefault="00E061F8" w:rsidP="004529A8">
      <w:pPr>
        <w:pStyle w:val="ListParagraph"/>
        <w:numPr>
          <w:ilvl w:val="0"/>
          <w:numId w:val="7"/>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chi tiết</w:t>
      </w:r>
      <w:r w:rsidR="00BD76EF" w:rsidRPr="00EE5B95">
        <w:rPr>
          <w:rFonts w:ascii="Times New Roman" w:hAnsi="Times New Roman" w:cs="Times New Roman"/>
          <w:b/>
          <w:bCs/>
          <w:sz w:val="26"/>
          <w:szCs w:val="26"/>
          <w:lang w:val="vi-VN"/>
        </w:rPr>
        <w:t xml:space="preserve"> hồ sơ bệnh án</w:t>
      </w:r>
      <w:bookmarkEnd w:id="67"/>
    </w:p>
    <w:p w14:paraId="0582E4E0" w14:textId="1D9A52FE" w:rsidR="00A50FCB" w:rsidRPr="00EE5B95" w:rsidRDefault="00A50FCB" w:rsidP="004529A8">
      <w:pPr>
        <w:pStyle w:val="ListParagraph"/>
        <w:numPr>
          <w:ilvl w:val="0"/>
          <w:numId w:val="16"/>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 chi tiết hồ sơ bệnh án</w:t>
      </w:r>
    </w:p>
    <w:p w14:paraId="099327D7" w14:textId="451528A7" w:rsidR="00A50FCB" w:rsidRPr="00EE5B95" w:rsidRDefault="00A50FCB" w:rsidP="004529A8">
      <w:pPr>
        <w:pStyle w:val="ListParagraph"/>
        <w:numPr>
          <w:ilvl w:val="0"/>
          <w:numId w:val="16"/>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Bác sĩ</w:t>
      </w:r>
    </w:p>
    <w:p w14:paraId="1FFE7FA8" w14:textId="2C8F7A7F" w:rsidR="00FD2A7D" w:rsidRPr="00EE5B95" w:rsidRDefault="00A50FCB" w:rsidP="004529A8">
      <w:pPr>
        <w:pStyle w:val="ListParagraph"/>
        <w:numPr>
          <w:ilvl w:val="0"/>
          <w:numId w:val="16"/>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 xml:space="preserve">Mục đích của chức năng: </w:t>
      </w:r>
      <w:r w:rsidR="00FD2A7D" w:rsidRPr="00EE5B95">
        <w:rPr>
          <w:rFonts w:ascii="Times New Roman" w:hAnsi="Times New Roman" w:cs="Times New Roman"/>
          <w:sz w:val="26"/>
          <w:szCs w:val="26"/>
        </w:rPr>
        <w:t>Trang chi tiết hồ sơ bệnh án cung cấp thông tin chi tiết về từng bệnh nhân, bao gồm lịch sử khám, chẩn đoán, điều trị, và các ghi chú từ bác sĩ.</w:t>
      </w:r>
    </w:p>
    <w:p w14:paraId="0626471D" w14:textId="6691B3D6" w:rsidR="00A50FCB" w:rsidRPr="00EE5B95" w:rsidRDefault="00A50FCB" w:rsidP="004529A8">
      <w:pPr>
        <w:pStyle w:val="ListParagraph"/>
        <w:numPr>
          <w:ilvl w:val="0"/>
          <w:numId w:val="16"/>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 xml:space="preserve">Hình ảnh: </w:t>
      </w:r>
    </w:p>
    <w:p w14:paraId="4B954368" w14:textId="198D13FD" w:rsidR="00E061F8" w:rsidRPr="00EE5B95" w:rsidRDefault="00A50FCB"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noProof/>
          <w:sz w:val="26"/>
          <w:szCs w:val="26"/>
        </w:rPr>
        <w:drawing>
          <wp:inline distT="0" distB="0" distL="0" distR="0" wp14:anchorId="37BEE435" wp14:editId="4F828487">
            <wp:extent cx="4162134" cy="2722729"/>
            <wp:effectExtent l="0" t="0" r="0" b="1905"/>
            <wp:docPr id="1610220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162134" cy="2722729"/>
                    </a:xfrm>
                    <a:prstGeom prst="rect">
                      <a:avLst/>
                    </a:prstGeom>
                  </pic:spPr>
                </pic:pic>
              </a:graphicData>
            </a:graphic>
          </wp:inline>
        </w:drawing>
      </w:r>
    </w:p>
    <w:p w14:paraId="1B535689" w14:textId="75E675A6" w:rsidR="002817BC" w:rsidRPr="00EE5B95" w:rsidRDefault="002817BC" w:rsidP="004529A8">
      <w:pPr>
        <w:pStyle w:val="Caption"/>
        <w:spacing w:line="360" w:lineRule="auto"/>
        <w:rPr>
          <w:rFonts w:cs="Times New Roman"/>
          <w:b/>
          <w:bCs/>
          <w:sz w:val="26"/>
          <w:szCs w:val="26"/>
          <w:lang w:val="vi-VN"/>
        </w:rPr>
      </w:pPr>
      <w:bookmarkStart w:id="68" w:name="_Toc180713876"/>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8</w:t>
      </w:r>
      <w:r w:rsidR="00F56D7E">
        <w:rPr>
          <w:rFonts w:cs="Times New Roman"/>
          <w:sz w:val="26"/>
          <w:szCs w:val="26"/>
        </w:rPr>
        <w:fldChar w:fldCharType="end"/>
      </w:r>
      <w:r w:rsidRPr="00EE5B95">
        <w:rPr>
          <w:rFonts w:cs="Times New Roman"/>
          <w:sz w:val="26"/>
          <w:szCs w:val="26"/>
          <w:lang w:val="vi-VN"/>
        </w:rPr>
        <w:t xml:space="preserve"> Trang chi tiết hồ sơ bệnh án</w:t>
      </w:r>
      <w:bookmarkEnd w:id="68"/>
    </w:p>
    <w:p w14:paraId="016F69A4" w14:textId="77777777" w:rsidR="007029D2" w:rsidRDefault="007029D2" w:rsidP="004529A8">
      <w:pPr>
        <w:spacing w:line="360" w:lineRule="auto"/>
        <w:rPr>
          <w:rFonts w:ascii="Times New Roman" w:hAnsi="Times New Roman" w:cs="Times New Roman"/>
          <w:b/>
          <w:bCs/>
          <w:sz w:val="26"/>
          <w:szCs w:val="26"/>
          <w:lang w:val="vi-VN"/>
        </w:rPr>
      </w:pPr>
      <w:bookmarkStart w:id="69" w:name="_Toc180704330"/>
      <w:r>
        <w:rPr>
          <w:rFonts w:ascii="Times New Roman" w:hAnsi="Times New Roman" w:cs="Times New Roman"/>
          <w:b/>
          <w:bCs/>
          <w:sz w:val="26"/>
          <w:szCs w:val="26"/>
          <w:lang w:val="vi-VN"/>
        </w:rPr>
        <w:br w:type="page"/>
      </w:r>
    </w:p>
    <w:p w14:paraId="1D0B205C" w14:textId="7141B952" w:rsidR="00BD76EF" w:rsidRPr="00EE5B95" w:rsidRDefault="00EA3F45" w:rsidP="004529A8">
      <w:pPr>
        <w:pStyle w:val="ListParagraph"/>
        <w:numPr>
          <w:ilvl w:val="0"/>
          <w:numId w:val="7"/>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gửi yêu cầu xét nghiệm</w:t>
      </w:r>
      <w:bookmarkEnd w:id="69"/>
    </w:p>
    <w:p w14:paraId="54770F49" w14:textId="5EF031A4" w:rsidR="00E061F8" w:rsidRPr="00EE5B95" w:rsidRDefault="00E061F8" w:rsidP="004529A8">
      <w:pPr>
        <w:pStyle w:val="ListParagraph"/>
        <w:numPr>
          <w:ilvl w:val="0"/>
          <w:numId w:val="17"/>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 gửi yêu cầu xét nghiệm</w:t>
      </w:r>
    </w:p>
    <w:p w14:paraId="7692412D" w14:textId="3E2B3077" w:rsidR="00E061F8" w:rsidRPr="00EE5B95" w:rsidRDefault="00E061F8" w:rsidP="004529A8">
      <w:pPr>
        <w:pStyle w:val="ListParagraph"/>
        <w:numPr>
          <w:ilvl w:val="0"/>
          <w:numId w:val="17"/>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Bác sĩ</w:t>
      </w:r>
    </w:p>
    <w:p w14:paraId="69A2D315" w14:textId="1CD2D2A5" w:rsidR="007C40F8" w:rsidRPr="00EE5B95" w:rsidRDefault="00E061F8" w:rsidP="004529A8">
      <w:pPr>
        <w:pStyle w:val="ListParagraph"/>
        <w:numPr>
          <w:ilvl w:val="0"/>
          <w:numId w:val="17"/>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 xml:space="preserve">Mục đích của chức </w:t>
      </w:r>
      <w:r w:rsidR="000D1CDC" w:rsidRPr="00EE5B95">
        <w:rPr>
          <w:rFonts w:ascii="Times New Roman" w:hAnsi="Times New Roman" w:cs="Times New Roman"/>
          <w:sz w:val="26"/>
          <w:szCs w:val="26"/>
          <w:lang w:val="vi-VN"/>
        </w:rPr>
        <w:t xml:space="preserve">năng: </w:t>
      </w:r>
      <w:r w:rsidR="007C40F8" w:rsidRPr="00EE5B95">
        <w:rPr>
          <w:rFonts w:ascii="Times New Roman" w:hAnsi="Times New Roman" w:cs="Times New Roman"/>
          <w:sz w:val="26"/>
          <w:szCs w:val="26"/>
        </w:rPr>
        <w:t xml:space="preserve"> Trang gửi yêu cầu xét nghiệm cho phép bác sĩ tạo và gửi yêu cầu xét nghiệm cho bệnh nhân, bao gồm thông tin loại xét nghiệm và lý do. Bác sĩ có thể theo dõi tình trạng yêu cầu và nhận kết quả để hỗ trợ chẩn đoán.</w:t>
      </w:r>
    </w:p>
    <w:p w14:paraId="719EBE9B" w14:textId="53D96983" w:rsidR="00E061F8" w:rsidRPr="00EE5B95" w:rsidRDefault="00E061F8" w:rsidP="004529A8">
      <w:pPr>
        <w:pStyle w:val="ListParagraph"/>
        <w:numPr>
          <w:ilvl w:val="0"/>
          <w:numId w:val="17"/>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 xml:space="preserve">Hình ảnh: </w:t>
      </w:r>
    </w:p>
    <w:p w14:paraId="61E607CC" w14:textId="77EA702F" w:rsidR="00F02343" w:rsidRPr="00EE5B95" w:rsidRDefault="00F02343"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4ECBB647" wp14:editId="4E243060">
            <wp:extent cx="4483290" cy="2907433"/>
            <wp:effectExtent l="0" t="0" r="0" b="7620"/>
            <wp:docPr id="31900714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483290" cy="2907433"/>
                    </a:xfrm>
                    <a:prstGeom prst="rect">
                      <a:avLst/>
                    </a:prstGeom>
                  </pic:spPr>
                </pic:pic>
              </a:graphicData>
            </a:graphic>
          </wp:inline>
        </w:drawing>
      </w:r>
    </w:p>
    <w:p w14:paraId="4E9F03D8" w14:textId="35A9B56D" w:rsidR="002817BC" w:rsidRPr="00EE5B95" w:rsidRDefault="002817BC" w:rsidP="004529A8">
      <w:pPr>
        <w:pStyle w:val="Caption"/>
        <w:spacing w:line="360" w:lineRule="auto"/>
        <w:rPr>
          <w:rFonts w:cs="Times New Roman"/>
          <w:sz w:val="26"/>
          <w:szCs w:val="26"/>
          <w:lang w:val="vi-VN"/>
        </w:rPr>
      </w:pPr>
      <w:bookmarkStart w:id="70" w:name="_Toc180713877"/>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9</w:t>
      </w:r>
      <w:r w:rsidR="00F56D7E">
        <w:rPr>
          <w:rFonts w:cs="Times New Roman"/>
          <w:sz w:val="26"/>
          <w:szCs w:val="26"/>
        </w:rPr>
        <w:fldChar w:fldCharType="end"/>
      </w:r>
      <w:r w:rsidRPr="00EE5B95">
        <w:rPr>
          <w:rFonts w:cs="Times New Roman"/>
          <w:sz w:val="26"/>
          <w:szCs w:val="26"/>
          <w:lang w:val="vi-VN"/>
        </w:rPr>
        <w:t xml:space="preserve"> Trang gửi yêu cầu xét nghiệm</w:t>
      </w:r>
      <w:bookmarkEnd w:id="70"/>
    </w:p>
    <w:p w14:paraId="2FE4A729" w14:textId="4DED3ACA" w:rsidR="00E061F8" w:rsidRPr="00EE5B95" w:rsidRDefault="00E061F8" w:rsidP="004529A8">
      <w:pPr>
        <w:spacing w:line="360" w:lineRule="auto"/>
        <w:rPr>
          <w:rFonts w:ascii="Times New Roman" w:hAnsi="Times New Roman" w:cs="Times New Roman"/>
          <w:b/>
          <w:bCs/>
          <w:sz w:val="26"/>
          <w:szCs w:val="26"/>
          <w:lang w:val="vi-VN"/>
        </w:rPr>
      </w:pPr>
    </w:p>
    <w:p w14:paraId="3844A535" w14:textId="77777777" w:rsidR="007029D2" w:rsidRDefault="007029D2" w:rsidP="004529A8">
      <w:pPr>
        <w:spacing w:line="360" w:lineRule="auto"/>
        <w:rPr>
          <w:rFonts w:ascii="Times New Roman" w:hAnsi="Times New Roman" w:cs="Times New Roman"/>
          <w:b/>
          <w:bCs/>
          <w:sz w:val="26"/>
          <w:szCs w:val="26"/>
          <w:lang w:val="vi-VN"/>
        </w:rPr>
      </w:pPr>
      <w:bookmarkStart w:id="71" w:name="_Toc180704331"/>
      <w:r>
        <w:rPr>
          <w:rFonts w:ascii="Times New Roman" w:hAnsi="Times New Roman" w:cs="Times New Roman"/>
          <w:b/>
          <w:bCs/>
          <w:sz w:val="26"/>
          <w:szCs w:val="26"/>
          <w:lang w:val="vi-VN"/>
        </w:rPr>
        <w:br w:type="page"/>
      </w:r>
    </w:p>
    <w:p w14:paraId="13F378B1" w14:textId="2A346CF4" w:rsidR="00EA3F45" w:rsidRPr="00EE5B95" w:rsidRDefault="00EA3F45" w:rsidP="004529A8">
      <w:pPr>
        <w:pStyle w:val="ListParagraph"/>
        <w:numPr>
          <w:ilvl w:val="0"/>
          <w:numId w:val="7"/>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kết quả xét nghiệm</w:t>
      </w:r>
      <w:bookmarkEnd w:id="71"/>
    </w:p>
    <w:p w14:paraId="71C0100A" w14:textId="24C5FEE2" w:rsidR="00F02343" w:rsidRPr="00EE5B95" w:rsidRDefault="00F02343" w:rsidP="004529A8">
      <w:pPr>
        <w:pStyle w:val="ListParagraph"/>
        <w:numPr>
          <w:ilvl w:val="0"/>
          <w:numId w:val="18"/>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 kết quả xét nghiệm</w:t>
      </w:r>
    </w:p>
    <w:p w14:paraId="70344891" w14:textId="7F8BAC2B" w:rsidR="00F02343" w:rsidRPr="00EE5B95" w:rsidRDefault="00F02343" w:rsidP="004529A8">
      <w:pPr>
        <w:pStyle w:val="ListParagraph"/>
        <w:numPr>
          <w:ilvl w:val="0"/>
          <w:numId w:val="18"/>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Bác sĩ</w:t>
      </w:r>
    </w:p>
    <w:p w14:paraId="3DF79FC0" w14:textId="2DF7A19B" w:rsidR="00407E1C" w:rsidRPr="00EE5B95" w:rsidRDefault="00F02343" w:rsidP="004529A8">
      <w:pPr>
        <w:pStyle w:val="ListParagraph"/>
        <w:numPr>
          <w:ilvl w:val="0"/>
          <w:numId w:val="18"/>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Mục đích của chức năng</w:t>
      </w:r>
      <w:r w:rsidRPr="00EE5B95">
        <w:rPr>
          <w:rFonts w:ascii="Times New Roman" w:hAnsi="Times New Roman" w:cs="Times New Roman"/>
          <w:sz w:val="26"/>
          <w:szCs w:val="26"/>
        </w:rPr>
        <w:t xml:space="preserve"> </w:t>
      </w:r>
      <w:r w:rsidR="000D1CDC" w:rsidRPr="00EE5B95">
        <w:rPr>
          <w:rFonts w:ascii="Times New Roman" w:hAnsi="Times New Roman" w:cs="Times New Roman"/>
          <w:sz w:val="26"/>
          <w:szCs w:val="26"/>
          <w:lang w:val="vi-VN"/>
        </w:rPr>
        <w:t xml:space="preserve">: </w:t>
      </w:r>
      <w:r w:rsidR="00407E1C" w:rsidRPr="00EE5B95">
        <w:rPr>
          <w:rFonts w:ascii="Times New Roman" w:hAnsi="Times New Roman" w:cs="Times New Roman"/>
          <w:sz w:val="26"/>
          <w:szCs w:val="26"/>
        </w:rPr>
        <w:t xml:space="preserve">Trang kết quả xét nghiệm hiển thị các kết quả xét nghiệm của bệnh nhân, cho phép bác sĩ xem, phân tích và ghi chú các thông tin liên quan. </w:t>
      </w:r>
    </w:p>
    <w:p w14:paraId="03D9DA53" w14:textId="3278933D" w:rsidR="00F02343" w:rsidRPr="00EE5B95" w:rsidRDefault="00F02343" w:rsidP="004529A8">
      <w:pPr>
        <w:pStyle w:val="ListParagraph"/>
        <w:numPr>
          <w:ilvl w:val="0"/>
          <w:numId w:val="18"/>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 xml:space="preserve">Hình ảnh: </w:t>
      </w:r>
    </w:p>
    <w:p w14:paraId="4C5586A3" w14:textId="0FC6D48D" w:rsidR="00407E1C" w:rsidRPr="00EE5B95" w:rsidRDefault="00407E1C"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551ADEE6" wp14:editId="290E1439">
            <wp:extent cx="4210334" cy="2707928"/>
            <wp:effectExtent l="0" t="0" r="0" b="0"/>
            <wp:docPr id="29077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210334" cy="2707928"/>
                    </a:xfrm>
                    <a:prstGeom prst="rect">
                      <a:avLst/>
                    </a:prstGeom>
                  </pic:spPr>
                </pic:pic>
              </a:graphicData>
            </a:graphic>
          </wp:inline>
        </w:drawing>
      </w:r>
    </w:p>
    <w:p w14:paraId="10B501B8" w14:textId="250DEC16" w:rsidR="00F02343" w:rsidRPr="00EE5B95" w:rsidRDefault="002817BC" w:rsidP="004529A8">
      <w:pPr>
        <w:pStyle w:val="Caption"/>
        <w:spacing w:line="360" w:lineRule="auto"/>
        <w:rPr>
          <w:rFonts w:cs="Times New Roman"/>
          <w:b/>
          <w:bCs/>
          <w:sz w:val="26"/>
          <w:szCs w:val="26"/>
          <w:lang w:val="vi-VN"/>
        </w:rPr>
      </w:pPr>
      <w:bookmarkStart w:id="72" w:name="_Toc180713878"/>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10</w:t>
      </w:r>
      <w:r w:rsidR="00F56D7E">
        <w:rPr>
          <w:rFonts w:cs="Times New Roman"/>
          <w:sz w:val="26"/>
          <w:szCs w:val="26"/>
        </w:rPr>
        <w:fldChar w:fldCharType="end"/>
      </w:r>
      <w:r w:rsidRPr="00EE5B95">
        <w:rPr>
          <w:rFonts w:cs="Times New Roman"/>
          <w:sz w:val="26"/>
          <w:szCs w:val="26"/>
          <w:lang w:val="vi-VN"/>
        </w:rPr>
        <w:t xml:space="preserve"> Trang kết quả xét nghiệm</w:t>
      </w:r>
      <w:bookmarkEnd w:id="72"/>
    </w:p>
    <w:p w14:paraId="7E75467D" w14:textId="77777777" w:rsidR="007029D2" w:rsidRDefault="007029D2" w:rsidP="004529A8">
      <w:pPr>
        <w:spacing w:line="360" w:lineRule="auto"/>
        <w:rPr>
          <w:rFonts w:ascii="Times New Roman" w:hAnsi="Times New Roman" w:cs="Times New Roman"/>
          <w:b/>
          <w:bCs/>
          <w:sz w:val="26"/>
          <w:szCs w:val="26"/>
          <w:lang w:val="vi-VN"/>
        </w:rPr>
      </w:pPr>
      <w:bookmarkStart w:id="73" w:name="_Toc180704332"/>
      <w:r>
        <w:rPr>
          <w:rFonts w:ascii="Times New Roman" w:hAnsi="Times New Roman" w:cs="Times New Roman"/>
          <w:b/>
          <w:bCs/>
          <w:sz w:val="26"/>
          <w:szCs w:val="26"/>
          <w:lang w:val="vi-VN"/>
        </w:rPr>
        <w:br w:type="page"/>
      </w:r>
    </w:p>
    <w:p w14:paraId="2384E98C" w14:textId="3C82BC0E" w:rsidR="00EA3F45" w:rsidRPr="00EE5B95" w:rsidRDefault="00EA3F45" w:rsidP="004529A8">
      <w:pPr>
        <w:pStyle w:val="ListParagraph"/>
        <w:numPr>
          <w:ilvl w:val="0"/>
          <w:numId w:val="7"/>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phiếu khám bệnh</w:t>
      </w:r>
      <w:bookmarkEnd w:id="73"/>
    </w:p>
    <w:p w14:paraId="68E82F00" w14:textId="054E6957" w:rsidR="00407E1C" w:rsidRPr="00EE5B95" w:rsidRDefault="00407E1C"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 phiếu khám bệnh</w:t>
      </w:r>
    </w:p>
    <w:p w14:paraId="2E600591" w14:textId="303DCA50" w:rsidR="00407E1C" w:rsidRPr="00EE5B95" w:rsidRDefault="00407E1C"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Bác sĩ</w:t>
      </w:r>
    </w:p>
    <w:p w14:paraId="34C25B1A" w14:textId="5220C5D4" w:rsidR="00407E1C" w:rsidRPr="00EE5B95" w:rsidRDefault="00407E1C" w:rsidP="004529A8">
      <w:pPr>
        <w:pStyle w:val="ListParagraph"/>
        <w:numPr>
          <w:ilvl w:val="0"/>
          <w:numId w:val="19"/>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 xml:space="preserve">Mục đích của chức </w:t>
      </w:r>
      <w:r w:rsidR="000D1CDC" w:rsidRPr="00EE5B95">
        <w:rPr>
          <w:rFonts w:ascii="Times New Roman" w:hAnsi="Times New Roman" w:cs="Times New Roman"/>
          <w:sz w:val="26"/>
          <w:szCs w:val="26"/>
          <w:lang w:val="vi-VN"/>
        </w:rPr>
        <w:t xml:space="preserve">năng: </w:t>
      </w:r>
      <w:r w:rsidR="000D1CDC" w:rsidRPr="00EE5B95">
        <w:rPr>
          <w:rFonts w:ascii="Times New Roman" w:hAnsi="Times New Roman" w:cs="Times New Roman"/>
          <w:sz w:val="26"/>
          <w:szCs w:val="26"/>
        </w:rPr>
        <w:t>Trang phiếu khám bệnh cung cấp thông tin chi tiết về cuộc khám của bệnh nhân, bao gồm lý do khám, triệu chứng, chẩn đoán và kế hoạch điều trị. Bác sĩ có thể điền thông tin và lưu lại để theo dõi tiến trình điều trị của bệnh nhân.</w:t>
      </w:r>
    </w:p>
    <w:p w14:paraId="1F2DBC9B" w14:textId="61051BE8" w:rsidR="00407E1C" w:rsidRPr="00EE5B95" w:rsidRDefault="00407E1C" w:rsidP="004529A8">
      <w:pPr>
        <w:pStyle w:val="ListParagraph"/>
        <w:numPr>
          <w:ilvl w:val="0"/>
          <w:numId w:val="19"/>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 xml:space="preserve">Hình ảnh: </w:t>
      </w:r>
    </w:p>
    <w:p w14:paraId="08B8290C" w14:textId="2B4F45C9" w:rsidR="00407E1C" w:rsidRPr="00EE5B95" w:rsidRDefault="00E81AC7"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b/>
          <w:bCs/>
          <w:noProof/>
          <w:sz w:val="26"/>
          <w:szCs w:val="26"/>
          <w:lang w:val="vi-VN"/>
        </w:rPr>
        <w:drawing>
          <wp:inline distT="0" distB="0" distL="0" distR="0" wp14:anchorId="1B34FF4C" wp14:editId="14564CBF">
            <wp:extent cx="4164615" cy="3801991"/>
            <wp:effectExtent l="0" t="0" r="7620" b="8255"/>
            <wp:docPr id="256337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37847" name="Picture 1" descr="A screenshot of a computer&#10;&#10;Description automatically generated"/>
                    <pic:cNvPicPr/>
                  </pic:nvPicPr>
                  <pic:blipFill>
                    <a:blip r:embed="rId36"/>
                    <a:stretch>
                      <a:fillRect/>
                    </a:stretch>
                  </pic:blipFill>
                  <pic:spPr>
                    <a:xfrm>
                      <a:off x="0" y="0"/>
                      <a:ext cx="4170643" cy="3807495"/>
                    </a:xfrm>
                    <a:prstGeom prst="rect">
                      <a:avLst/>
                    </a:prstGeom>
                  </pic:spPr>
                </pic:pic>
              </a:graphicData>
            </a:graphic>
          </wp:inline>
        </w:drawing>
      </w:r>
    </w:p>
    <w:p w14:paraId="4F551034" w14:textId="64796763" w:rsidR="002817BC" w:rsidRPr="00EE5B95" w:rsidRDefault="002817BC" w:rsidP="004529A8">
      <w:pPr>
        <w:pStyle w:val="Caption"/>
        <w:spacing w:line="360" w:lineRule="auto"/>
        <w:rPr>
          <w:rFonts w:cs="Times New Roman"/>
          <w:b/>
          <w:bCs/>
          <w:sz w:val="26"/>
          <w:szCs w:val="26"/>
          <w:lang w:val="vi-VN"/>
        </w:rPr>
      </w:pPr>
      <w:bookmarkStart w:id="74" w:name="_Toc180713879"/>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11</w:t>
      </w:r>
      <w:r w:rsidR="00F56D7E">
        <w:rPr>
          <w:rFonts w:cs="Times New Roman"/>
          <w:sz w:val="26"/>
          <w:szCs w:val="26"/>
        </w:rPr>
        <w:fldChar w:fldCharType="end"/>
      </w:r>
      <w:r w:rsidRPr="00EE5B95">
        <w:rPr>
          <w:rFonts w:cs="Times New Roman"/>
          <w:sz w:val="26"/>
          <w:szCs w:val="26"/>
          <w:lang w:val="vi-VN"/>
        </w:rPr>
        <w:t xml:space="preserve"> Trang phiếu khám bệnh</w:t>
      </w:r>
      <w:bookmarkEnd w:id="74"/>
    </w:p>
    <w:p w14:paraId="44F2B4FD" w14:textId="77777777" w:rsidR="007029D2" w:rsidRDefault="007029D2" w:rsidP="004529A8">
      <w:pPr>
        <w:spacing w:line="360" w:lineRule="auto"/>
        <w:rPr>
          <w:rFonts w:ascii="Times New Roman" w:hAnsi="Times New Roman" w:cs="Times New Roman"/>
          <w:b/>
          <w:bCs/>
          <w:sz w:val="26"/>
          <w:szCs w:val="26"/>
          <w:lang w:val="vi-VN"/>
        </w:rPr>
      </w:pPr>
      <w:bookmarkStart w:id="75" w:name="_Toc180704333"/>
      <w:r>
        <w:rPr>
          <w:rFonts w:ascii="Times New Roman" w:hAnsi="Times New Roman" w:cs="Times New Roman"/>
          <w:b/>
          <w:bCs/>
          <w:sz w:val="26"/>
          <w:szCs w:val="26"/>
          <w:lang w:val="vi-VN"/>
        </w:rPr>
        <w:br w:type="page"/>
      </w:r>
    </w:p>
    <w:p w14:paraId="0EF760C8" w14:textId="741E2EB4" w:rsidR="000C43DB" w:rsidRPr="004529A8" w:rsidRDefault="000C43DB" w:rsidP="004529A8">
      <w:pPr>
        <w:pStyle w:val="ListParagraph"/>
        <w:numPr>
          <w:ilvl w:val="0"/>
          <w:numId w:val="26"/>
        </w:numPr>
        <w:spacing w:line="360" w:lineRule="auto"/>
        <w:outlineLvl w:val="1"/>
        <w:rPr>
          <w:rFonts w:ascii="Times New Roman" w:hAnsi="Times New Roman" w:cs="Times New Roman"/>
          <w:b/>
          <w:bCs/>
          <w:sz w:val="26"/>
          <w:szCs w:val="26"/>
          <w:lang w:val="vi-VN"/>
        </w:rPr>
      </w:pPr>
      <w:r w:rsidRPr="004529A8">
        <w:rPr>
          <w:rFonts w:ascii="Times New Roman" w:hAnsi="Times New Roman" w:cs="Times New Roman"/>
          <w:b/>
          <w:bCs/>
          <w:sz w:val="26"/>
          <w:szCs w:val="26"/>
          <w:lang w:val="vi-VN"/>
        </w:rPr>
        <w:lastRenderedPageBreak/>
        <w:t>Giao diện lễ tân</w:t>
      </w:r>
      <w:bookmarkEnd w:id="75"/>
    </w:p>
    <w:p w14:paraId="50D20F77" w14:textId="35C555E9" w:rsidR="005956B5" w:rsidRPr="00EE5B95" w:rsidRDefault="199603B6" w:rsidP="004529A8">
      <w:pPr>
        <w:pStyle w:val="ListParagraph"/>
        <w:numPr>
          <w:ilvl w:val="0"/>
          <w:numId w:val="25"/>
        </w:numPr>
        <w:spacing w:line="360" w:lineRule="auto"/>
        <w:outlineLvl w:val="2"/>
        <w:rPr>
          <w:rFonts w:ascii="Times New Roman" w:hAnsi="Times New Roman" w:cs="Times New Roman"/>
          <w:b/>
          <w:bCs/>
          <w:sz w:val="26"/>
          <w:szCs w:val="26"/>
          <w:lang w:val="vi-VN"/>
        </w:rPr>
      </w:pPr>
      <w:bookmarkStart w:id="76" w:name="_Toc180704334"/>
      <w:r w:rsidRPr="00EE5B95">
        <w:rPr>
          <w:rFonts w:ascii="Times New Roman" w:hAnsi="Times New Roman" w:cs="Times New Roman"/>
          <w:b/>
          <w:bCs/>
          <w:sz w:val="26"/>
          <w:szCs w:val="26"/>
          <w:lang w:val="vi-VN"/>
        </w:rPr>
        <w:t xml:space="preserve">Trang quản lý đặt </w:t>
      </w:r>
      <w:r w:rsidR="0A6A0A34" w:rsidRPr="00EE5B95">
        <w:rPr>
          <w:rFonts w:ascii="Times New Roman" w:hAnsi="Times New Roman" w:cs="Times New Roman"/>
          <w:b/>
          <w:bCs/>
          <w:sz w:val="26"/>
          <w:szCs w:val="26"/>
          <w:lang w:val="vi-VN"/>
        </w:rPr>
        <w:t>khám</w:t>
      </w:r>
      <w:bookmarkEnd w:id="76"/>
    </w:p>
    <w:p w14:paraId="546FBD46" w14:textId="78490CF2" w:rsidR="71B73CD3" w:rsidRPr="00EE5B95" w:rsidRDefault="71B73CD3"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Trang quản lý đặt khám</w:t>
      </w:r>
    </w:p>
    <w:p w14:paraId="6ABBBED2" w14:textId="1A27F8FA" w:rsidR="71B73CD3" w:rsidRPr="00EE5B95" w:rsidRDefault="71B73CD3"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Người sử dụng: </w:t>
      </w:r>
      <w:r w:rsidR="4E312DD3" w:rsidRPr="00EE5B95">
        <w:rPr>
          <w:rFonts w:ascii="Times New Roman" w:hAnsi="Times New Roman" w:cs="Times New Roman"/>
          <w:sz w:val="26"/>
          <w:szCs w:val="26"/>
          <w:lang w:val="vi-VN"/>
        </w:rPr>
        <w:t>Lễ tân</w:t>
      </w:r>
    </w:p>
    <w:p w14:paraId="629B95E4" w14:textId="779531AC" w:rsidR="71B73CD3" w:rsidRPr="00EE5B95" w:rsidRDefault="71B73CD3"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Mục đích của chức năng: </w:t>
      </w:r>
      <w:r w:rsidR="3703C8DF" w:rsidRPr="00EE5B95">
        <w:rPr>
          <w:rFonts w:ascii="Times New Roman" w:hAnsi="Times New Roman" w:cs="Times New Roman"/>
          <w:sz w:val="26"/>
          <w:szCs w:val="26"/>
          <w:lang w:val="vi-VN"/>
        </w:rPr>
        <w:t xml:space="preserve">Trang Quản lý đặt khám cho phép lễ tân quản lý và theo dõi tất cả các cuộc hẹn khám bệnh trong hệ thống </w:t>
      </w:r>
    </w:p>
    <w:p w14:paraId="0DB2CE29" w14:textId="6B7A5DE2" w:rsidR="71B73CD3" w:rsidRPr="00EE5B95" w:rsidRDefault="71B73CD3"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Hình ảnh:</w:t>
      </w:r>
    </w:p>
    <w:p w14:paraId="7C29ECFB" w14:textId="5AACCD86" w:rsidR="002817BC" w:rsidRPr="00EE5B95" w:rsidRDefault="002817BC"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noProof/>
          <w:sz w:val="26"/>
          <w:szCs w:val="26"/>
        </w:rPr>
        <w:drawing>
          <wp:inline distT="0" distB="0" distL="0" distR="0" wp14:anchorId="325581D2" wp14:editId="5FDFE469">
            <wp:extent cx="4988560" cy="3225165"/>
            <wp:effectExtent l="0" t="0" r="2540" b="0"/>
            <wp:docPr id="1510665227" name="Picture 15106652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65227" name="Picture 1510665227"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88560" cy="3225165"/>
                    </a:xfrm>
                    <a:prstGeom prst="rect">
                      <a:avLst/>
                    </a:prstGeom>
                  </pic:spPr>
                </pic:pic>
              </a:graphicData>
            </a:graphic>
          </wp:inline>
        </w:drawing>
      </w:r>
    </w:p>
    <w:p w14:paraId="22B95A1F" w14:textId="084E3EC9" w:rsidR="48C73688" w:rsidRPr="00EE5B95" w:rsidRDefault="006D47A2" w:rsidP="004529A8">
      <w:pPr>
        <w:pStyle w:val="Caption"/>
        <w:spacing w:line="360" w:lineRule="auto"/>
        <w:rPr>
          <w:rFonts w:cs="Times New Roman"/>
          <w:sz w:val="26"/>
          <w:szCs w:val="26"/>
        </w:rPr>
      </w:pPr>
      <w:bookmarkStart w:id="77" w:name="_Toc180713880"/>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12</w:t>
      </w:r>
      <w:r w:rsidR="00F56D7E">
        <w:rPr>
          <w:rFonts w:cs="Times New Roman"/>
          <w:sz w:val="26"/>
          <w:szCs w:val="26"/>
        </w:rPr>
        <w:fldChar w:fldCharType="end"/>
      </w:r>
      <w:r w:rsidRPr="00EE5B95">
        <w:rPr>
          <w:rFonts w:cs="Times New Roman"/>
          <w:sz w:val="26"/>
          <w:szCs w:val="26"/>
          <w:lang w:val="vi-VN"/>
        </w:rPr>
        <w:t xml:space="preserve"> T</w:t>
      </w:r>
      <w:r w:rsidR="002817BC" w:rsidRPr="00EE5B95">
        <w:rPr>
          <w:rFonts w:cs="Times New Roman"/>
          <w:sz w:val="26"/>
          <w:szCs w:val="26"/>
          <w:lang w:val="vi-VN"/>
        </w:rPr>
        <w:t>ang quản lý đặt khám</w:t>
      </w:r>
      <w:bookmarkEnd w:id="77"/>
    </w:p>
    <w:p w14:paraId="711BBF30" w14:textId="77B2F93A" w:rsidR="056365F4" w:rsidRPr="00EE5B95" w:rsidRDefault="056365F4" w:rsidP="004529A8">
      <w:pPr>
        <w:pStyle w:val="ListParagraph"/>
        <w:spacing w:line="360" w:lineRule="auto"/>
        <w:ind w:left="0"/>
        <w:rPr>
          <w:rFonts w:ascii="Times New Roman" w:hAnsi="Times New Roman" w:cs="Times New Roman"/>
          <w:b/>
          <w:bCs/>
          <w:sz w:val="26"/>
          <w:szCs w:val="26"/>
          <w:lang w:val="vi-VN"/>
        </w:rPr>
      </w:pPr>
    </w:p>
    <w:p w14:paraId="02165E6B" w14:textId="77777777" w:rsidR="002817BC" w:rsidRPr="00EE5B95" w:rsidRDefault="002817BC" w:rsidP="004529A8">
      <w:pPr>
        <w:pStyle w:val="ListParagraph"/>
        <w:spacing w:line="360" w:lineRule="auto"/>
        <w:ind w:left="0"/>
        <w:rPr>
          <w:rFonts w:ascii="Times New Roman" w:hAnsi="Times New Roman" w:cs="Times New Roman"/>
          <w:b/>
          <w:bCs/>
          <w:sz w:val="26"/>
          <w:szCs w:val="26"/>
          <w:lang w:val="vi-VN"/>
        </w:rPr>
      </w:pPr>
    </w:p>
    <w:p w14:paraId="268E0F45" w14:textId="77777777" w:rsidR="004529A8" w:rsidRDefault="004529A8" w:rsidP="004529A8">
      <w:pPr>
        <w:spacing w:line="360" w:lineRule="auto"/>
        <w:rPr>
          <w:rFonts w:ascii="Times New Roman" w:hAnsi="Times New Roman" w:cs="Times New Roman"/>
          <w:b/>
          <w:bCs/>
          <w:sz w:val="26"/>
          <w:szCs w:val="26"/>
          <w:lang w:val="vi-VN"/>
        </w:rPr>
      </w:pPr>
      <w:bookmarkStart w:id="78" w:name="_Toc180704335"/>
      <w:r>
        <w:rPr>
          <w:rFonts w:ascii="Times New Roman" w:hAnsi="Times New Roman" w:cs="Times New Roman"/>
          <w:b/>
          <w:bCs/>
          <w:sz w:val="26"/>
          <w:szCs w:val="26"/>
          <w:lang w:val="vi-VN"/>
        </w:rPr>
        <w:br w:type="page"/>
      </w:r>
    </w:p>
    <w:p w14:paraId="193150ED" w14:textId="04E028E8" w:rsidR="199603B6" w:rsidRPr="00EE5B95" w:rsidRDefault="199603B6" w:rsidP="004529A8">
      <w:pPr>
        <w:pStyle w:val="ListParagraph"/>
        <w:numPr>
          <w:ilvl w:val="0"/>
          <w:numId w:val="25"/>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thông tin đặt khám</w:t>
      </w:r>
      <w:bookmarkEnd w:id="78"/>
    </w:p>
    <w:p w14:paraId="597B0DED" w14:textId="391901D2" w:rsidR="5ED8F408" w:rsidRPr="00EE5B95" w:rsidRDefault="5ED8F408"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Tên màn hình: Trang </w:t>
      </w:r>
      <w:r w:rsidR="5814EA0A" w:rsidRPr="00EE5B95">
        <w:rPr>
          <w:rFonts w:ascii="Times New Roman" w:hAnsi="Times New Roman" w:cs="Times New Roman"/>
          <w:sz w:val="26"/>
          <w:szCs w:val="26"/>
          <w:lang w:val="vi-VN"/>
        </w:rPr>
        <w:t>thông tin đặt khám</w:t>
      </w:r>
    </w:p>
    <w:p w14:paraId="201C4A03" w14:textId="6B753932" w:rsidR="5ED8F408" w:rsidRPr="00EE5B95" w:rsidRDefault="5ED8F408"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Người sử dụng: </w:t>
      </w:r>
      <w:r w:rsidR="567F1587" w:rsidRPr="00EE5B95">
        <w:rPr>
          <w:rFonts w:ascii="Times New Roman" w:hAnsi="Times New Roman" w:cs="Times New Roman"/>
          <w:sz w:val="26"/>
          <w:szCs w:val="26"/>
          <w:lang w:val="vi-VN"/>
        </w:rPr>
        <w:t>Lễ tân</w:t>
      </w:r>
    </w:p>
    <w:p w14:paraId="43C92B00" w14:textId="41D9468A" w:rsidR="5ED8F408" w:rsidRPr="00EE5B95" w:rsidRDefault="5ED8F408"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306817F1" w:rsidRPr="00EE5B95">
        <w:rPr>
          <w:rFonts w:ascii="Times New Roman" w:hAnsi="Times New Roman" w:cs="Times New Roman"/>
          <w:sz w:val="26"/>
          <w:szCs w:val="26"/>
          <w:lang w:val="vi-VN"/>
        </w:rPr>
        <w:t xml:space="preserve">Cung cấp thông tin chi tiết về từng cuộc hẹn, bao gồm tên bệnh nhân, mã bệnh án, ngày giờ khám, bác sĩ phụ trách, và lý do khám. Điều này giúp lễ tân nắm bắt rõ ràng từng cuộc hẹn. </w:t>
      </w:r>
    </w:p>
    <w:p w14:paraId="0C5A2C91" w14:textId="6B7A5DE2" w:rsidR="5ED8F408" w:rsidRPr="00EE5B95" w:rsidRDefault="5ED8F408"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Hình ảnh:</w:t>
      </w:r>
    </w:p>
    <w:p w14:paraId="1616C94A" w14:textId="5E200640" w:rsidR="5ED8F408" w:rsidRPr="00EE5B95" w:rsidRDefault="056365F4"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5AEC4EE2" wp14:editId="092835AC">
            <wp:extent cx="5012582" cy="3240798"/>
            <wp:effectExtent l="0" t="0" r="0" b="0"/>
            <wp:docPr id="758363784" name="Picture 75836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012582" cy="3240798"/>
                    </a:xfrm>
                    <a:prstGeom prst="rect">
                      <a:avLst/>
                    </a:prstGeom>
                  </pic:spPr>
                </pic:pic>
              </a:graphicData>
            </a:graphic>
          </wp:inline>
        </w:drawing>
      </w:r>
    </w:p>
    <w:p w14:paraId="07383521" w14:textId="41FC0715" w:rsidR="00175EEC" w:rsidRPr="00EE5B95" w:rsidRDefault="00175EEC" w:rsidP="004529A8">
      <w:pPr>
        <w:pStyle w:val="Caption"/>
        <w:spacing w:line="360" w:lineRule="auto"/>
        <w:rPr>
          <w:rFonts w:cs="Times New Roman"/>
          <w:sz w:val="26"/>
          <w:szCs w:val="26"/>
          <w:lang w:val="vi-VN"/>
        </w:rPr>
      </w:pPr>
      <w:bookmarkStart w:id="79" w:name="_Toc180713881"/>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13</w:t>
      </w:r>
      <w:r w:rsidR="00F56D7E">
        <w:rPr>
          <w:rFonts w:cs="Times New Roman"/>
          <w:sz w:val="26"/>
          <w:szCs w:val="26"/>
        </w:rPr>
        <w:fldChar w:fldCharType="end"/>
      </w:r>
      <w:r w:rsidRPr="00EE5B95">
        <w:rPr>
          <w:rFonts w:cs="Times New Roman"/>
          <w:sz w:val="26"/>
          <w:szCs w:val="26"/>
          <w:lang w:val="vi-VN"/>
        </w:rPr>
        <w:t xml:space="preserve"> Trang thông tin đặt khám</w:t>
      </w:r>
      <w:bookmarkEnd w:id="79"/>
    </w:p>
    <w:p w14:paraId="37D23590" w14:textId="77777777" w:rsidR="004529A8" w:rsidRDefault="004529A8" w:rsidP="004529A8">
      <w:pPr>
        <w:spacing w:line="360" w:lineRule="auto"/>
        <w:rPr>
          <w:rFonts w:ascii="Times New Roman" w:hAnsi="Times New Roman" w:cs="Times New Roman"/>
          <w:b/>
          <w:bCs/>
          <w:sz w:val="26"/>
          <w:szCs w:val="26"/>
          <w:lang w:val="vi-VN"/>
        </w:rPr>
      </w:pPr>
      <w:bookmarkStart w:id="80" w:name="_Toc180704336"/>
      <w:r>
        <w:rPr>
          <w:rFonts w:ascii="Times New Roman" w:hAnsi="Times New Roman" w:cs="Times New Roman"/>
          <w:b/>
          <w:bCs/>
          <w:sz w:val="26"/>
          <w:szCs w:val="26"/>
          <w:lang w:val="vi-VN"/>
        </w:rPr>
        <w:br w:type="page"/>
      </w:r>
    </w:p>
    <w:p w14:paraId="5F268936" w14:textId="32EC8C61" w:rsidR="005956B5" w:rsidRPr="00EE5B95" w:rsidRDefault="199603B6" w:rsidP="004529A8">
      <w:pPr>
        <w:pStyle w:val="ListParagraph"/>
        <w:numPr>
          <w:ilvl w:val="0"/>
          <w:numId w:val="25"/>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duyệt thông tin đặt khám</w:t>
      </w:r>
      <w:bookmarkEnd w:id="80"/>
    </w:p>
    <w:p w14:paraId="3D550FF2" w14:textId="7FCFBA40" w:rsidR="45A48902" w:rsidRPr="00EE5B95" w:rsidRDefault="45A48902"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Tên màn hình: </w:t>
      </w:r>
      <w:r w:rsidR="693B8574" w:rsidRPr="00EE5B95">
        <w:rPr>
          <w:rFonts w:ascii="Times New Roman" w:hAnsi="Times New Roman" w:cs="Times New Roman"/>
          <w:sz w:val="26"/>
          <w:szCs w:val="26"/>
          <w:lang w:val="vi-VN"/>
        </w:rPr>
        <w:t>Trang duyệt thông tin đặt khám</w:t>
      </w:r>
    </w:p>
    <w:p w14:paraId="493258A6" w14:textId="6B753932" w:rsidR="45A48902" w:rsidRPr="00EE5B95" w:rsidRDefault="45A48902"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Lễ tân</w:t>
      </w:r>
    </w:p>
    <w:p w14:paraId="48857F65" w14:textId="2478798E" w:rsidR="45A48902" w:rsidRPr="00EE5B95" w:rsidRDefault="45A48902"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Mục đích của chức năng:</w:t>
      </w:r>
      <w:r w:rsidR="3C6BD10B" w:rsidRPr="00EE5B95">
        <w:rPr>
          <w:rFonts w:ascii="Times New Roman" w:hAnsi="Times New Roman" w:cs="Times New Roman"/>
          <w:sz w:val="26"/>
          <w:szCs w:val="26"/>
          <w:lang w:val="vi-VN"/>
        </w:rPr>
        <w:t xml:space="preserve"> Trang Duyệt thông tin đặt khám được thiết kế để lễ tân hoặc quản lý y tế kiểm tra và xác nhận thông tin các cuộc hẹn khám bệnh của bệnh nhân trước khi chúng được xác nhận trong hệ thống, đảm bảo mọi thông tin đều chính xác và đầy đủ.</w:t>
      </w:r>
    </w:p>
    <w:p w14:paraId="34004040" w14:textId="3CD5ACC5" w:rsidR="45A48902" w:rsidRPr="00EE5B95" w:rsidRDefault="45A48902"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00E87E5B" w14:textId="7D3068A0" w:rsidR="45A48902" w:rsidRPr="00EE5B95" w:rsidRDefault="2D257431"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4E239955" wp14:editId="6F218F60">
            <wp:extent cx="5043695" cy="3260914"/>
            <wp:effectExtent l="0" t="0" r="5080" b="0"/>
            <wp:docPr id="1418802359" name="Picture 141880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43695" cy="3260914"/>
                    </a:xfrm>
                    <a:prstGeom prst="rect">
                      <a:avLst/>
                    </a:prstGeom>
                  </pic:spPr>
                </pic:pic>
              </a:graphicData>
            </a:graphic>
          </wp:inline>
        </w:drawing>
      </w:r>
    </w:p>
    <w:p w14:paraId="3C64E8C7" w14:textId="08F55A09" w:rsidR="00175EEC" w:rsidRPr="00EE5B95" w:rsidRDefault="00175EEC" w:rsidP="004529A8">
      <w:pPr>
        <w:pStyle w:val="Caption"/>
        <w:spacing w:line="360" w:lineRule="auto"/>
        <w:rPr>
          <w:rFonts w:cs="Times New Roman"/>
          <w:sz w:val="26"/>
          <w:szCs w:val="26"/>
          <w:lang w:val="vi-VN"/>
        </w:rPr>
      </w:pPr>
      <w:bookmarkStart w:id="81" w:name="_Toc180713882"/>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14</w:t>
      </w:r>
      <w:r w:rsidR="00F56D7E">
        <w:rPr>
          <w:rFonts w:cs="Times New Roman"/>
          <w:sz w:val="26"/>
          <w:szCs w:val="26"/>
        </w:rPr>
        <w:fldChar w:fldCharType="end"/>
      </w:r>
      <w:r w:rsidRPr="00EE5B95">
        <w:rPr>
          <w:rFonts w:cs="Times New Roman"/>
          <w:sz w:val="26"/>
          <w:szCs w:val="26"/>
          <w:lang w:val="vi-VN"/>
        </w:rPr>
        <w:t xml:space="preserve"> Trang duyệt thông tin đặt khám</w:t>
      </w:r>
      <w:bookmarkEnd w:id="81"/>
    </w:p>
    <w:p w14:paraId="21774F77" w14:textId="77777777" w:rsidR="004529A8" w:rsidRDefault="004529A8" w:rsidP="004529A8">
      <w:pPr>
        <w:spacing w:line="360" w:lineRule="auto"/>
        <w:rPr>
          <w:rFonts w:ascii="Times New Roman" w:hAnsi="Times New Roman" w:cs="Times New Roman"/>
          <w:b/>
          <w:bCs/>
          <w:sz w:val="26"/>
          <w:szCs w:val="26"/>
          <w:lang w:val="vi-VN"/>
        </w:rPr>
      </w:pPr>
      <w:bookmarkStart w:id="82" w:name="_Toc180704337"/>
      <w:r>
        <w:rPr>
          <w:rFonts w:ascii="Times New Roman" w:hAnsi="Times New Roman" w:cs="Times New Roman"/>
          <w:b/>
          <w:bCs/>
          <w:sz w:val="26"/>
          <w:szCs w:val="26"/>
          <w:lang w:val="vi-VN"/>
        </w:rPr>
        <w:br w:type="page"/>
      </w:r>
    </w:p>
    <w:p w14:paraId="4225C714" w14:textId="165DA45D" w:rsidR="199603B6" w:rsidRPr="00EE5B95" w:rsidRDefault="199603B6" w:rsidP="004529A8">
      <w:pPr>
        <w:pStyle w:val="ListParagraph"/>
        <w:numPr>
          <w:ilvl w:val="0"/>
          <w:numId w:val="25"/>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lập phiếu khám bệnh</w:t>
      </w:r>
      <w:bookmarkEnd w:id="82"/>
    </w:p>
    <w:p w14:paraId="1A290B01" w14:textId="541EA7E8" w:rsidR="62D30CD7" w:rsidRPr="00EE5B95" w:rsidRDefault="62D30CD7"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Tên màn hình: </w:t>
      </w:r>
      <w:r w:rsidR="222BDBFB" w:rsidRPr="00EE5B95">
        <w:rPr>
          <w:rFonts w:ascii="Times New Roman" w:hAnsi="Times New Roman" w:cs="Times New Roman"/>
          <w:sz w:val="26"/>
          <w:szCs w:val="26"/>
          <w:lang w:val="vi-VN"/>
        </w:rPr>
        <w:t>Trang lập phiếu khám bệnh</w:t>
      </w:r>
    </w:p>
    <w:p w14:paraId="1285F3A4" w14:textId="6B753932" w:rsidR="62D30CD7" w:rsidRPr="00EE5B95" w:rsidRDefault="62D30CD7"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Lễ tân</w:t>
      </w:r>
    </w:p>
    <w:p w14:paraId="47DA146D" w14:textId="784F5CDA" w:rsidR="62D30CD7" w:rsidRPr="00EE5B95" w:rsidRDefault="62D30CD7"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Mục đích của chức năng:</w:t>
      </w:r>
      <w:r w:rsidR="0C586420" w:rsidRPr="00EE5B95">
        <w:rPr>
          <w:rFonts w:ascii="Times New Roman" w:hAnsi="Times New Roman" w:cs="Times New Roman"/>
          <w:sz w:val="26"/>
          <w:szCs w:val="26"/>
          <w:lang w:val="vi-VN"/>
        </w:rPr>
        <w:t xml:space="preserve"> Trang Lập phiếu khám bệnh</w:t>
      </w:r>
      <w:r w:rsidR="18CBD9FF" w:rsidRPr="00EE5B95">
        <w:rPr>
          <w:rFonts w:ascii="Times New Roman" w:hAnsi="Times New Roman" w:cs="Times New Roman"/>
          <w:sz w:val="26"/>
          <w:szCs w:val="26"/>
          <w:lang w:val="vi-VN"/>
        </w:rPr>
        <w:t xml:space="preserve"> c</w:t>
      </w:r>
      <w:r w:rsidR="0C586420" w:rsidRPr="00EE5B95">
        <w:rPr>
          <w:rFonts w:ascii="Times New Roman" w:hAnsi="Times New Roman" w:cs="Times New Roman"/>
          <w:sz w:val="26"/>
          <w:szCs w:val="26"/>
          <w:lang w:val="vi-VN"/>
        </w:rPr>
        <w:t>ung cấp biểu mẫu để bác sĩ hoặc nhân viên y tế nhập thông tin chi tiết về bệnh nhân, bao gồm tên, tuổi, giới tính, địa chỉ, và số điện thoại liên lạc, đảm bảo nhận diện đúng bệnh nhân</w:t>
      </w:r>
      <w:r w:rsidR="1BCACE63" w:rsidRPr="00EE5B95">
        <w:rPr>
          <w:rFonts w:ascii="Times New Roman" w:hAnsi="Times New Roman" w:cs="Times New Roman"/>
          <w:sz w:val="26"/>
          <w:szCs w:val="26"/>
          <w:lang w:val="vi-VN"/>
        </w:rPr>
        <w:t xml:space="preserve"> để tạo phiếu khám bệnh cho bệnh nhân.</w:t>
      </w:r>
    </w:p>
    <w:p w14:paraId="14577105" w14:textId="3CD5ACC5" w:rsidR="62D30CD7" w:rsidRPr="00EE5B95" w:rsidRDefault="62D30CD7"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1F1BDDAF" w14:textId="71133528" w:rsidR="26DFD1D4" w:rsidRPr="00EE5B95" w:rsidRDefault="57533CF5"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43F0266E" wp14:editId="23924B0B">
            <wp:extent cx="5061856" cy="3272655"/>
            <wp:effectExtent l="0" t="0" r="5715" b="4445"/>
            <wp:docPr id="2132670166" name="Picture 213267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061856" cy="3272655"/>
                    </a:xfrm>
                    <a:prstGeom prst="rect">
                      <a:avLst/>
                    </a:prstGeom>
                  </pic:spPr>
                </pic:pic>
              </a:graphicData>
            </a:graphic>
          </wp:inline>
        </w:drawing>
      </w:r>
    </w:p>
    <w:p w14:paraId="79FCEF9E" w14:textId="14C2F6C1" w:rsidR="00175EEC" w:rsidRPr="00EE5B95" w:rsidRDefault="00175EEC" w:rsidP="004529A8">
      <w:pPr>
        <w:pStyle w:val="Caption"/>
        <w:spacing w:line="360" w:lineRule="auto"/>
        <w:rPr>
          <w:rFonts w:cs="Times New Roman"/>
          <w:sz w:val="26"/>
          <w:szCs w:val="26"/>
          <w:lang w:val="vi-VN"/>
        </w:rPr>
      </w:pPr>
      <w:bookmarkStart w:id="83" w:name="_Toc180713883"/>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15</w:t>
      </w:r>
      <w:r w:rsidR="00F56D7E">
        <w:rPr>
          <w:rFonts w:cs="Times New Roman"/>
          <w:sz w:val="26"/>
          <w:szCs w:val="26"/>
        </w:rPr>
        <w:fldChar w:fldCharType="end"/>
      </w:r>
      <w:r w:rsidRPr="00EE5B95">
        <w:rPr>
          <w:rFonts w:cs="Times New Roman"/>
          <w:sz w:val="26"/>
          <w:szCs w:val="26"/>
          <w:lang w:val="vi-VN"/>
        </w:rPr>
        <w:t xml:space="preserve"> Trang lập phiếu khám bệnh</w:t>
      </w:r>
      <w:bookmarkEnd w:id="83"/>
    </w:p>
    <w:p w14:paraId="502B7031" w14:textId="77777777" w:rsidR="004529A8" w:rsidRDefault="004529A8">
      <w:pPr>
        <w:rPr>
          <w:rFonts w:ascii="Times New Roman" w:hAnsi="Times New Roman" w:cs="Times New Roman"/>
          <w:b/>
          <w:bCs/>
          <w:sz w:val="26"/>
          <w:szCs w:val="26"/>
          <w:lang w:val="vi-VN"/>
        </w:rPr>
      </w:pPr>
      <w:bookmarkStart w:id="84" w:name="_Toc180704338"/>
      <w:r>
        <w:rPr>
          <w:rFonts w:ascii="Times New Roman" w:hAnsi="Times New Roman" w:cs="Times New Roman"/>
          <w:b/>
          <w:bCs/>
          <w:sz w:val="26"/>
          <w:szCs w:val="26"/>
          <w:lang w:val="vi-VN"/>
        </w:rPr>
        <w:br w:type="page"/>
      </w:r>
    </w:p>
    <w:p w14:paraId="77F9E7CC" w14:textId="63C9CF88" w:rsidR="6EB5689B" w:rsidRPr="00EE5B95" w:rsidRDefault="199603B6" w:rsidP="004529A8">
      <w:pPr>
        <w:pStyle w:val="ListParagraph"/>
        <w:numPr>
          <w:ilvl w:val="0"/>
          <w:numId w:val="25"/>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danh sách bệnh nhân</w:t>
      </w:r>
      <w:bookmarkEnd w:id="84"/>
    </w:p>
    <w:p w14:paraId="6EF38FD2" w14:textId="59112293" w:rsidR="690EDB9D" w:rsidRPr="00EE5B95" w:rsidRDefault="690EDB9D"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Tên màn hình: </w:t>
      </w:r>
      <w:r w:rsidR="1B069D6F" w:rsidRPr="00EE5B95">
        <w:rPr>
          <w:rFonts w:ascii="Times New Roman" w:hAnsi="Times New Roman" w:cs="Times New Roman"/>
          <w:sz w:val="26"/>
          <w:szCs w:val="26"/>
          <w:lang w:val="vi-VN"/>
        </w:rPr>
        <w:t>Trang danh sách bệnh nhân</w:t>
      </w:r>
    </w:p>
    <w:p w14:paraId="707BC6F5" w14:textId="6B753932" w:rsidR="690EDB9D" w:rsidRPr="00EE5B95" w:rsidRDefault="690EDB9D"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Lễ tân</w:t>
      </w:r>
    </w:p>
    <w:p w14:paraId="791D5BF1" w14:textId="305DB323" w:rsidR="690EDB9D" w:rsidRPr="00EE5B95" w:rsidRDefault="690EDB9D"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632215E8" w:rsidRPr="00EE5B95">
        <w:rPr>
          <w:rFonts w:ascii="Times New Roman" w:hAnsi="Times New Roman" w:cs="Times New Roman"/>
          <w:sz w:val="26"/>
          <w:szCs w:val="26"/>
          <w:lang w:val="vi-VN"/>
        </w:rPr>
        <w:t>Cung cấp danh sách tất cả bệnh nhân đang được quản lý, bao gồm thông tin như tên, ngày khám, và tình trạng phiếu khám...</w:t>
      </w:r>
    </w:p>
    <w:p w14:paraId="5936178B" w14:textId="3CD5ACC5" w:rsidR="690EDB9D" w:rsidRPr="00EE5B95" w:rsidRDefault="690EDB9D"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0A80A607" w14:textId="0BF68D19" w:rsidR="57533CF5" w:rsidRPr="00EE5B95" w:rsidRDefault="57533CF5"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00DF6466" wp14:editId="473DFFE4">
            <wp:extent cx="5132090" cy="3318064"/>
            <wp:effectExtent l="0" t="0" r="0" b="0"/>
            <wp:docPr id="1781372395" name="Picture 178137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132090" cy="3318064"/>
                    </a:xfrm>
                    <a:prstGeom prst="rect">
                      <a:avLst/>
                    </a:prstGeom>
                  </pic:spPr>
                </pic:pic>
              </a:graphicData>
            </a:graphic>
          </wp:inline>
        </w:drawing>
      </w:r>
    </w:p>
    <w:p w14:paraId="6A0B5094" w14:textId="6EE81C55" w:rsidR="00175EEC" w:rsidRPr="00EE5B95" w:rsidRDefault="00175EEC" w:rsidP="004529A8">
      <w:pPr>
        <w:pStyle w:val="Caption"/>
        <w:spacing w:line="360" w:lineRule="auto"/>
        <w:rPr>
          <w:rFonts w:cs="Times New Roman"/>
          <w:sz w:val="26"/>
          <w:szCs w:val="26"/>
          <w:lang w:val="vi-VN"/>
        </w:rPr>
      </w:pPr>
      <w:bookmarkStart w:id="85" w:name="_Toc180713884"/>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16</w:t>
      </w:r>
      <w:r w:rsidR="00F56D7E">
        <w:rPr>
          <w:rFonts w:cs="Times New Roman"/>
          <w:sz w:val="26"/>
          <w:szCs w:val="26"/>
        </w:rPr>
        <w:fldChar w:fldCharType="end"/>
      </w:r>
      <w:r w:rsidRPr="00EE5B95">
        <w:rPr>
          <w:rFonts w:cs="Times New Roman"/>
          <w:sz w:val="26"/>
          <w:szCs w:val="26"/>
          <w:lang w:val="vi-VN"/>
        </w:rPr>
        <w:t xml:space="preserve"> Trang danh sách bệnh nhân</w:t>
      </w:r>
      <w:bookmarkEnd w:id="85"/>
    </w:p>
    <w:p w14:paraId="077A6080" w14:textId="77777777" w:rsidR="004529A8" w:rsidRDefault="004529A8">
      <w:pPr>
        <w:rPr>
          <w:rFonts w:ascii="Times New Roman" w:hAnsi="Times New Roman" w:cs="Times New Roman"/>
          <w:b/>
          <w:bCs/>
          <w:sz w:val="26"/>
          <w:szCs w:val="26"/>
          <w:lang w:val="vi-VN"/>
        </w:rPr>
      </w:pPr>
      <w:bookmarkStart w:id="86" w:name="_Toc180704339"/>
      <w:r>
        <w:rPr>
          <w:rFonts w:ascii="Times New Roman" w:hAnsi="Times New Roman" w:cs="Times New Roman"/>
          <w:b/>
          <w:bCs/>
          <w:sz w:val="26"/>
          <w:szCs w:val="26"/>
          <w:lang w:val="vi-VN"/>
        </w:rPr>
        <w:br w:type="page"/>
      </w:r>
    </w:p>
    <w:p w14:paraId="62F3F572" w14:textId="2D7BF533" w:rsidR="199603B6" w:rsidRPr="00EE5B95" w:rsidRDefault="199603B6" w:rsidP="004529A8">
      <w:pPr>
        <w:pStyle w:val="ListParagraph"/>
        <w:numPr>
          <w:ilvl w:val="0"/>
          <w:numId w:val="25"/>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chi tiết bệnh nhân</w:t>
      </w:r>
      <w:bookmarkEnd w:id="86"/>
    </w:p>
    <w:p w14:paraId="0CD2793D" w14:textId="31E94FBD" w:rsidR="5D0D8432" w:rsidRPr="00EE5B95" w:rsidRDefault="5D0D8432"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w:t>
      </w:r>
      <w:r w:rsidR="4D2921F8" w:rsidRPr="00EE5B95">
        <w:rPr>
          <w:rFonts w:ascii="Times New Roman" w:hAnsi="Times New Roman" w:cs="Times New Roman"/>
          <w:sz w:val="26"/>
          <w:szCs w:val="26"/>
          <w:lang w:val="vi-VN"/>
        </w:rPr>
        <w:t>rang chi tiết bệnh nhân</w:t>
      </w:r>
    </w:p>
    <w:p w14:paraId="7201D976" w14:textId="6B753932" w:rsidR="5D0D8432" w:rsidRPr="00EE5B95" w:rsidRDefault="5D0D8432"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Lễ tân</w:t>
      </w:r>
    </w:p>
    <w:p w14:paraId="7B5F454A" w14:textId="7E086C13" w:rsidR="5D0D8432" w:rsidRPr="00EE5B95" w:rsidRDefault="5D0D8432"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0E3E0E50" w:rsidRPr="00EE5B95">
        <w:rPr>
          <w:rFonts w:ascii="Times New Roman" w:hAnsi="Times New Roman" w:cs="Times New Roman"/>
          <w:sz w:val="26"/>
          <w:szCs w:val="26"/>
          <w:lang w:val="vi-VN"/>
        </w:rPr>
        <w:t xml:space="preserve">Hiển thị các thông tin cơ bản của bệnh nhân như tên, tuổi, giới tính, địa chỉ, số điện thoại, và mã bệnh nhân, đảm bảo nhận diện chính xác. Hiển thị thông tin chi tiết về các phương pháp điều trị đã được áp dụng cho bệnh nhân, bao gồm thuốc kê đơn, </w:t>
      </w:r>
      <w:r w:rsidR="4FCF07D7" w:rsidRPr="00EE5B95">
        <w:rPr>
          <w:rFonts w:ascii="Times New Roman" w:hAnsi="Times New Roman" w:cs="Times New Roman"/>
          <w:sz w:val="26"/>
          <w:szCs w:val="26"/>
          <w:lang w:val="vi-VN"/>
        </w:rPr>
        <w:t>chuẩn đoán...</w:t>
      </w:r>
    </w:p>
    <w:p w14:paraId="4C699CC4" w14:textId="7DA427A2" w:rsidR="5D0D8432" w:rsidRPr="00EE5B95" w:rsidRDefault="5D0D8432"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47044217" w14:textId="0902EC06" w:rsidR="57533CF5" w:rsidRPr="00EE5B95" w:rsidRDefault="73AD8959"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5CCB8855" wp14:editId="1395DC7A">
            <wp:extent cx="5132090" cy="3318064"/>
            <wp:effectExtent l="0" t="0" r="0" b="0"/>
            <wp:docPr id="1270553237" name="Picture 127055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132090" cy="3318064"/>
                    </a:xfrm>
                    <a:prstGeom prst="rect">
                      <a:avLst/>
                    </a:prstGeom>
                  </pic:spPr>
                </pic:pic>
              </a:graphicData>
            </a:graphic>
          </wp:inline>
        </w:drawing>
      </w:r>
    </w:p>
    <w:p w14:paraId="376DE727" w14:textId="14F6CF12" w:rsidR="00175EEC" w:rsidRPr="00EE5B95" w:rsidRDefault="00175EEC" w:rsidP="004529A8">
      <w:pPr>
        <w:pStyle w:val="Caption"/>
        <w:spacing w:line="360" w:lineRule="auto"/>
        <w:rPr>
          <w:rFonts w:cs="Times New Roman"/>
          <w:sz w:val="26"/>
          <w:szCs w:val="26"/>
          <w:lang w:val="vi-VN"/>
        </w:rPr>
      </w:pPr>
      <w:bookmarkStart w:id="87" w:name="_Toc180713885"/>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17</w:t>
      </w:r>
      <w:r w:rsidR="00F56D7E">
        <w:rPr>
          <w:rFonts w:cs="Times New Roman"/>
          <w:sz w:val="26"/>
          <w:szCs w:val="26"/>
        </w:rPr>
        <w:fldChar w:fldCharType="end"/>
      </w:r>
      <w:r w:rsidRPr="00EE5B95">
        <w:rPr>
          <w:rFonts w:cs="Times New Roman"/>
          <w:sz w:val="26"/>
          <w:szCs w:val="26"/>
          <w:lang w:val="vi-VN"/>
        </w:rPr>
        <w:t xml:space="preserve"> Trang chi tiết bệnh nhân</w:t>
      </w:r>
      <w:bookmarkEnd w:id="87"/>
    </w:p>
    <w:p w14:paraId="08DA88BB" w14:textId="77777777" w:rsidR="004529A8" w:rsidRDefault="004529A8">
      <w:pPr>
        <w:rPr>
          <w:rFonts w:ascii="Times New Roman" w:hAnsi="Times New Roman" w:cs="Times New Roman"/>
          <w:b/>
          <w:bCs/>
          <w:sz w:val="26"/>
          <w:szCs w:val="26"/>
          <w:lang w:val="vi-VN"/>
        </w:rPr>
      </w:pPr>
      <w:bookmarkStart w:id="88" w:name="_Toc180704340"/>
      <w:r>
        <w:rPr>
          <w:rFonts w:ascii="Times New Roman" w:hAnsi="Times New Roman" w:cs="Times New Roman"/>
          <w:b/>
          <w:bCs/>
          <w:sz w:val="26"/>
          <w:szCs w:val="26"/>
          <w:lang w:val="vi-VN"/>
        </w:rPr>
        <w:br w:type="page"/>
      </w:r>
    </w:p>
    <w:p w14:paraId="4286A3F9" w14:textId="7CD4C019" w:rsidR="271E2CD4" w:rsidRPr="00EE5B95" w:rsidRDefault="451C3198" w:rsidP="004529A8">
      <w:pPr>
        <w:pStyle w:val="ListParagraph"/>
        <w:numPr>
          <w:ilvl w:val="0"/>
          <w:numId w:val="25"/>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danh sách hóa đơn</w:t>
      </w:r>
      <w:bookmarkEnd w:id="88"/>
    </w:p>
    <w:p w14:paraId="04A33E72" w14:textId="2F0164DD" w:rsidR="33245482" w:rsidRPr="00EE5B95" w:rsidRDefault="33245482"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Tên màn hình: </w:t>
      </w:r>
      <w:r w:rsidR="367B34B4" w:rsidRPr="00EE5B95">
        <w:rPr>
          <w:rFonts w:ascii="Times New Roman" w:hAnsi="Times New Roman" w:cs="Times New Roman"/>
          <w:sz w:val="26"/>
          <w:szCs w:val="26"/>
          <w:lang w:val="vi-VN"/>
        </w:rPr>
        <w:t>Trang danh sách hóa đơn</w:t>
      </w:r>
    </w:p>
    <w:p w14:paraId="591B5AD9" w14:textId="6B753932" w:rsidR="33245482" w:rsidRPr="00EE5B95" w:rsidRDefault="33245482"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Lễ tân</w:t>
      </w:r>
    </w:p>
    <w:p w14:paraId="31EB2E77" w14:textId="3646BF44" w:rsidR="33245482" w:rsidRPr="00EE5B95" w:rsidRDefault="33245482"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15F8EAB2" w:rsidRPr="00EE5B95">
        <w:rPr>
          <w:rFonts w:ascii="Times New Roman" w:hAnsi="Times New Roman" w:cs="Times New Roman"/>
          <w:sz w:val="26"/>
          <w:szCs w:val="26"/>
          <w:lang w:val="vi-VN"/>
        </w:rPr>
        <w:t>Cung cấp danh sách tất cả hóa đơn đã được phát hành, bao gồm các thông tin như số hóa đơn, ngày khám, tên bệnh nhân... Cho phép tìm kiếm và tra cứu hóa đơn theo số hóa đơn, tên bệnh nhân, ngày lập hóa đơn, hoặc trạng thái thanh toán (đã thanh toán, chưa thanh toán). Điều này giúp tiết kiệm thời gian và dễ dàng truy cập thông tin cần thiết.</w:t>
      </w:r>
    </w:p>
    <w:p w14:paraId="3B93118B" w14:textId="3CD5ACC5" w:rsidR="33245482" w:rsidRPr="00EE5B95" w:rsidRDefault="33245482"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23A57E43" w14:textId="5C0F670B" w:rsidR="57533CF5" w:rsidRPr="00EE5B95" w:rsidRDefault="39CBD944"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6E152D2D" wp14:editId="2F98505F">
            <wp:extent cx="5102625" cy="3299014"/>
            <wp:effectExtent l="0" t="0" r="3175" b="0"/>
            <wp:docPr id="668905275" name="Picture 66890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102625" cy="3299014"/>
                    </a:xfrm>
                    <a:prstGeom prst="rect">
                      <a:avLst/>
                    </a:prstGeom>
                  </pic:spPr>
                </pic:pic>
              </a:graphicData>
            </a:graphic>
          </wp:inline>
        </w:drawing>
      </w:r>
    </w:p>
    <w:p w14:paraId="7877D7E9" w14:textId="0A9854B3" w:rsidR="00175EEC" w:rsidRPr="00EE5B95" w:rsidRDefault="00175EEC" w:rsidP="004529A8">
      <w:pPr>
        <w:pStyle w:val="Caption"/>
        <w:spacing w:line="360" w:lineRule="auto"/>
        <w:rPr>
          <w:rFonts w:cs="Times New Roman"/>
          <w:sz w:val="26"/>
          <w:szCs w:val="26"/>
          <w:lang w:val="vi-VN"/>
        </w:rPr>
      </w:pPr>
      <w:bookmarkStart w:id="89" w:name="_Toc180713886"/>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18</w:t>
      </w:r>
      <w:r w:rsidR="00F56D7E">
        <w:rPr>
          <w:rFonts w:cs="Times New Roman"/>
          <w:sz w:val="26"/>
          <w:szCs w:val="26"/>
        </w:rPr>
        <w:fldChar w:fldCharType="end"/>
      </w:r>
      <w:r w:rsidRPr="00EE5B95">
        <w:rPr>
          <w:rFonts w:cs="Times New Roman"/>
          <w:sz w:val="26"/>
          <w:szCs w:val="26"/>
          <w:lang w:val="vi-VN"/>
        </w:rPr>
        <w:t xml:space="preserve"> Trang danh sách hóa đơn</w:t>
      </w:r>
      <w:bookmarkEnd w:id="89"/>
    </w:p>
    <w:p w14:paraId="447D6049" w14:textId="77777777" w:rsidR="004529A8" w:rsidRDefault="004529A8">
      <w:pPr>
        <w:rPr>
          <w:rFonts w:ascii="Times New Roman" w:hAnsi="Times New Roman" w:cs="Times New Roman"/>
          <w:b/>
          <w:bCs/>
          <w:sz w:val="26"/>
          <w:szCs w:val="26"/>
          <w:lang w:val="vi-VN"/>
        </w:rPr>
      </w:pPr>
      <w:bookmarkStart w:id="90" w:name="_Toc180704341"/>
      <w:r>
        <w:rPr>
          <w:rFonts w:ascii="Times New Roman" w:hAnsi="Times New Roman" w:cs="Times New Roman"/>
          <w:b/>
          <w:bCs/>
          <w:sz w:val="26"/>
          <w:szCs w:val="26"/>
          <w:lang w:val="vi-VN"/>
        </w:rPr>
        <w:br w:type="page"/>
      </w:r>
    </w:p>
    <w:p w14:paraId="0F03ABFB" w14:textId="42BC14F9" w:rsidR="451C3198" w:rsidRPr="00EE5B95" w:rsidRDefault="451C3198" w:rsidP="004529A8">
      <w:pPr>
        <w:pStyle w:val="ListParagraph"/>
        <w:numPr>
          <w:ilvl w:val="0"/>
          <w:numId w:val="25"/>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chi tiết hóa đơn</w:t>
      </w:r>
      <w:bookmarkEnd w:id="90"/>
    </w:p>
    <w:p w14:paraId="785F9377" w14:textId="487973AE" w:rsidR="56A2FACF" w:rsidRPr="00EE5B95" w:rsidRDefault="56A2FACF" w:rsidP="004529A8">
      <w:pPr>
        <w:pStyle w:val="ListParagraph"/>
        <w:numPr>
          <w:ilvl w:val="0"/>
          <w:numId w:val="13"/>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w:t>
      </w:r>
      <w:r w:rsidR="3B51B33A" w:rsidRPr="00EE5B95">
        <w:rPr>
          <w:rFonts w:ascii="Times New Roman" w:hAnsi="Times New Roman" w:cs="Times New Roman"/>
          <w:sz w:val="26"/>
          <w:szCs w:val="26"/>
          <w:lang w:val="vi-VN"/>
        </w:rPr>
        <w:t>rang chi tiết hóa đơn</w:t>
      </w:r>
    </w:p>
    <w:p w14:paraId="7D351ECC" w14:textId="6B753932" w:rsidR="56A2FACF" w:rsidRPr="00EE5B95" w:rsidRDefault="56A2FACF"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Lễ tân</w:t>
      </w:r>
    </w:p>
    <w:p w14:paraId="453FA162" w14:textId="505487BF" w:rsidR="56A2FACF" w:rsidRPr="00EE5B95" w:rsidRDefault="56A2FACF"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Mục đích của chức năng:</w:t>
      </w:r>
      <w:r w:rsidR="2A6FAC7D" w:rsidRPr="00EE5B95">
        <w:rPr>
          <w:rFonts w:ascii="Times New Roman" w:hAnsi="Times New Roman" w:cs="Times New Roman"/>
          <w:sz w:val="26"/>
          <w:szCs w:val="26"/>
          <w:lang w:val="vi-VN"/>
        </w:rPr>
        <w:t xml:space="preserve"> Trang Chi tiết hóa đơn cung cấp thông tin chi tiết về từng hóa đơn đã phát hành cho bệnh nhân. </w:t>
      </w:r>
      <w:r w:rsidR="23564FCF" w:rsidRPr="00EE5B95">
        <w:rPr>
          <w:rFonts w:ascii="Times New Roman" w:hAnsi="Times New Roman" w:cs="Times New Roman"/>
          <w:sz w:val="26"/>
          <w:szCs w:val="26"/>
          <w:lang w:val="vi-VN"/>
        </w:rPr>
        <w:t xml:space="preserve">Tính toán và hiển thị tổng số tiền thanh toán, bao gồm các khoản thuế và phí phát sinh (nếu có), từ đó giúp bệnh nhân nắm bắt rõ ràng về các khoản chi phí. </w:t>
      </w:r>
    </w:p>
    <w:p w14:paraId="1A0DA615" w14:textId="1FB1990B" w:rsidR="56A2FACF" w:rsidRPr="00EE5B95" w:rsidRDefault="56A2FACF"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4972ACD8" w14:textId="66C7C75C" w:rsidR="57533CF5" w:rsidRPr="00EE5B95" w:rsidRDefault="6E6A7D33"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58B4DAB6" wp14:editId="1C98F38F">
            <wp:extent cx="5161554" cy="3337114"/>
            <wp:effectExtent l="0" t="0" r="1270" b="0"/>
            <wp:docPr id="1794624427" name="Picture 179462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161554" cy="3337114"/>
                    </a:xfrm>
                    <a:prstGeom prst="rect">
                      <a:avLst/>
                    </a:prstGeom>
                  </pic:spPr>
                </pic:pic>
              </a:graphicData>
            </a:graphic>
          </wp:inline>
        </w:drawing>
      </w:r>
    </w:p>
    <w:p w14:paraId="3795C4DA" w14:textId="08732001" w:rsidR="00175EEC" w:rsidRPr="00EE5B95" w:rsidRDefault="00175EEC" w:rsidP="004529A8">
      <w:pPr>
        <w:pStyle w:val="Caption"/>
        <w:spacing w:line="360" w:lineRule="auto"/>
        <w:rPr>
          <w:rFonts w:cs="Times New Roman"/>
          <w:sz w:val="26"/>
          <w:szCs w:val="26"/>
          <w:lang w:val="vi-VN"/>
        </w:rPr>
      </w:pPr>
      <w:bookmarkStart w:id="91" w:name="_Toc180713887"/>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19</w:t>
      </w:r>
      <w:r w:rsidR="00F56D7E">
        <w:rPr>
          <w:rFonts w:cs="Times New Roman"/>
          <w:sz w:val="26"/>
          <w:szCs w:val="26"/>
        </w:rPr>
        <w:fldChar w:fldCharType="end"/>
      </w:r>
      <w:r w:rsidRPr="00EE5B95">
        <w:rPr>
          <w:rFonts w:cs="Times New Roman"/>
          <w:sz w:val="26"/>
          <w:szCs w:val="26"/>
          <w:lang w:val="vi-VN"/>
        </w:rPr>
        <w:t xml:space="preserve"> Trang chi tiết hóa đơn</w:t>
      </w:r>
      <w:bookmarkEnd w:id="91"/>
    </w:p>
    <w:p w14:paraId="7002E8FD" w14:textId="77777777" w:rsidR="004529A8" w:rsidRDefault="004529A8">
      <w:pPr>
        <w:rPr>
          <w:rFonts w:ascii="Times New Roman" w:hAnsi="Times New Roman" w:cs="Times New Roman"/>
          <w:b/>
          <w:bCs/>
          <w:sz w:val="26"/>
          <w:szCs w:val="26"/>
          <w:lang w:val="vi-VN"/>
        </w:rPr>
      </w:pPr>
      <w:bookmarkStart w:id="92" w:name="_Toc180704342"/>
      <w:r>
        <w:rPr>
          <w:rFonts w:ascii="Times New Roman" w:hAnsi="Times New Roman" w:cs="Times New Roman"/>
          <w:b/>
          <w:bCs/>
          <w:sz w:val="26"/>
          <w:szCs w:val="26"/>
          <w:lang w:val="vi-VN"/>
        </w:rPr>
        <w:br w:type="page"/>
      </w:r>
    </w:p>
    <w:p w14:paraId="2009CB44" w14:textId="18E3A378" w:rsidR="2AD9D350" w:rsidRPr="00EE5B95" w:rsidRDefault="2AD9D350" w:rsidP="004529A8">
      <w:pPr>
        <w:pStyle w:val="ListParagraph"/>
        <w:numPr>
          <w:ilvl w:val="0"/>
          <w:numId w:val="25"/>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thanh toán</w:t>
      </w:r>
      <w:bookmarkEnd w:id="92"/>
    </w:p>
    <w:p w14:paraId="0BCA8136" w14:textId="2A53F7F8" w:rsidR="3438A9CB" w:rsidRPr="00EE5B95" w:rsidRDefault="3438A9CB"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w:t>
      </w:r>
      <w:r w:rsidR="66367D2F" w:rsidRPr="00EE5B95">
        <w:rPr>
          <w:rFonts w:ascii="Times New Roman" w:hAnsi="Times New Roman" w:cs="Times New Roman"/>
          <w:sz w:val="26"/>
          <w:szCs w:val="26"/>
          <w:lang w:val="vi-VN"/>
        </w:rPr>
        <w:t xml:space="preserve"> thanh toán</w:t>
      </w:r>
    </w:p>
    <w:p w14:paraId="4B29D983" w14:textId="6B753932" w:rsidR="3438A9CB" w:rsidRPr="00EE5B95" w:rsidRDefault="3438A9CB"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Lễ tân</w:t>
      </w:r>
    </w:p>
    <w:p w14:paraId="33EB8912" w14:textId="68285D33" w:rsidR="3438A9CB" w:rsidRPr="00EE5B95" w:rsidRDefault="3438A9CB"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3048DD5B" w:rsidRPr="00EE5B95">
        <w:rPr>
          <w:rFonts w:ascii="Times New Roman" w:hAnsi="Times New Roman" w:cs="Times New Roman"/>
          <w:sz w:val="26"/>
          <w:szCs w:val="26"/>
          <w:lang w:val="vi-VN"/>
        </w:rPr>
        <w:t>Sau khi thanh toán thành công, hệ thống sẽ tự động xác nhận giao dịch và cung cấp biên lai thanh toán điện tử để bệnh nhân có thể lưu giữ.</w:t>
      </w:r>
    </w:p>
    <w:p w14:paraId="4240D689" w14:textId="3CD5ACC5" w:rsidR="3438A9CB" w:rsidRPr="00EE5B95" w:rsidRDefault="3438A9CB" w:rsidP="004529A8">
      <w:pPr>
        <w:pStyle w:val="ListParagraph"/>
        <w:numPr>
          <w:ilvl w:val="0"/>
          <w:numId w:val="13"/>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20995C25" w14:textId="3AD1CC2A" w:rsidR="57533CF5" w:rsidRPr="00EE5B95" w:rsidRDefault="6E6A7D33"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43AFE21F" wp14:editId="500A24C9">
            <wp:extent cx="5146822" cy="3327590"/>
            <wp:effectExtent l="0" t="0" r="0" b="6350"/>
            <wp:docPr id="360319618" name="Picture 36031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146822" cy="3327590"/>
                    </a:xfrm>
                    <a:prstGeom prst="rect">
                      <a:avLst/>
                    </a:prstGeom>
                  </pic:spPr>
                </pic:pic>
              </a:graphicData>
            </a:graphic>
          </wp:inline>
        </w:drawing>
      </w:r>
    </w:p>
    <w:p w14:paraId="0A9B9BB4" w14:textId="597EA998" w:rsidR="00175EEC" w:rsidRPr="00EE5B95" w:rsidRDefault="00175EEC" w:rsidP="004529A8">
      <w:pPr>
        <w:pStyle w:val="Caption"/>
        <w:spacing w:line="360" w:lineRule="auto"/>
        <w:rPr>
          <w:rFonts w:cs="Times New Roman"/>
          <w:sz w:val="26"/>
          <w:szCs w:val="26"/>
          <w:lang w:val="vi-VN"/>
        </w:rPr>
      </w:pPr>
      <w:bookmarkStart w:id="93" w:name="_Toc180713888"/>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20</w:t>
      </w:r>
      <w:r w:rsidR="00F56D7E">
        <w:rPr>
          <w:rFonts w:cs="Times New Roman"/>
          <w:sz w:val="26"/>
          <w:szCs w:val="26"/>
        </w:rPr>
        <w:fldChar w:fldCharType="end"/>
      </w:r>
      <w:r w:rsidRPr="00EE5B95">
        <w:rPr>
          <w:rFonts w:cs="Times New Roman"/>
          <w:sz w:val="26"/>
          <w:szCs w:val="26"/>
          <w:lang w:val="vi-VN"/>
        </w:rPr>
        <w:t xml:space="preserve"> Trang thanh toán</w:t>
      </w:r>
      <w:bookmarkEnd w:id="93"/>
    </w:p>
    <w:p w14:paraId="5618D44A" w14:textId="70F14986" w:rsidR="004B4ED3" w:rsidRPr="00EE5B95" w:rsidRDefault="004B4ED3" w:rsidP="004529A8">
      <w:pPr>
        <w:spacing w:line="360" w:lineRule="auto"/>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br w:type="page"/>
      </w:r>
    </w:p>
    <w:p w14:paraId="6247BFA8" w14:textId="149DB087" w:rsidR="000C43DB" w:rsidRPr="00EE5B95" w:rsidRDefault="000C43DB" w:rsidP="004529A8">
      <w:pPr>
        <w:pStyle w:val="ListParagraph"/>
        <w:numPr>
          <w:ilvl w:val="0"/>
          <w:numId w:val="26"/>
        </w:numPr>
        <w:spacing w:line="360" w:lineRule="auto"/>
        <w:outlineLvl w:val="1"/>
        <w:rPr>
          <w:rFonts w:ascii="Times New Roman" w:hAnsi="Times New Roman" w:cs="Times New Roman"/>
          <w:b/>
          <w:bCs/>
          <w:sz w:val="26"/>
          <w:szCs w:val="26"/>
          <w:lang w:val="vi-VN"/>
        </w:rPr>
      </w:pPr>
      <w:bookmarkStart w:id="94" w:name="_Toc180704343"/>
      <w:r w:rsidRPr="00EE5B95">
        <w:rPr>
          <w:rFonts w:ascii="Times New Roman" w:hAnsi="Times New Roman" w:cs="Times New Roman"/>
          <w:b/>
          <w:bCs/>
          <w:sz w:val="26"/>
          <w:szCs w:val="26"/>
          <w:lang w:val="vi-VN"/>
        </w:rPr>
        <w:lastRenderedPageBreak/>
        <w:t>Giao diện bệnh nhân</w:t>
      </w:r>
      <w:bookmarkEnd w:id="94"/>
    </w:p>
    <w:p w14:paraId="2A523EC7" w14:textId="36358515" w:rsidR="004B4ED3" w:rsidRPr="00EE5B95" w:rsidRDefault="009E413E" w:rsidP="004529A8">
      <w:pPr>
        <w:pStyle w:val="ListParagraph"/>
        <w:numPr>
          <w:ilvl w:val="0"/>
          <w:numId w:val="6"/>
        </w:numPr>
        <w:spacing w:line="360" w:lineRule="auto"/>
        <w:outlineLvl w:val="2"/>
        <w:rPr>
          <w:rFonts w:ascii="Times New Roman" w:hAnsi="Times New Roman" w:cs="Times New Roman"/>
          <w:b/>
          <w:bCs/>
          <w:sz w:val="26"/>
          <w:szCs w:val="26"/>
          <w:lang w:val="vi-VN"/>
        </w:rPr>
      </w:pPr>
      <w:bookmarkStart w:id="95" w:name="_Toc180704344"/>
      <w:r w:rsidRPr="00EE5B95">
        <w:rPr>
          <w:rFonts w:ascii="Times New Roman" w:hAnsi="Times New Roman" w:cs="Times New Roman"/>
          <w:b/>
          <w:bCs/>
          <w:sz w:val="26"/>
          <w:szCs w:val="26"/>
          <w:lang w:val="vi-VN"/>
        </w:rPr>
        <w:t>Trang đăng nhập</w:t>
      </w:r>
      <w:bookmarkEnd w:id="95"/>
    </w:p>
    <w:p w14:paraId="42160404" w14:textId="292BF244" w:rsidR="76261AB0" w:rsidRPr="00EE5B95" w:rsidRDefault="76261AB0"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 đăng nhâp</w:t>
      </w:r>
    </w:p>
    <w:p w14:paraId="41B884BD" w14:textId="65C0CB92" w:rsidR="76261AB0" w:rsidRPr="00EE5B95" w:rsidRDefault="76261AB0"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6179C969" w14:textId="493C7881" w:rsidR="76261AB0" w:rsidRPr="00EE5B95" w:rsidRDefault="76261AB0" w:rsidP="004529A8">
      <w:pPr>
        <w:pStyle w:val="ListParagraph"/>
        <w:numPr>
          <w:ilvl w:val="0"/>
          <w:numId w:val="19"/>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Mục đích của chức năng: Cho phép người dùng đăng nhập vào hệ thống UCM để truy cập các chức năng và dịch vụ liên quan đến y tế.</w:t>
      </w:r>
    </w:p>
    <w:p w14:paraId="187B3265" w14:textId="57011507" w:rsidR="76261AB0" w:rsidRPr="00EE5B95" w:rsidRDefault="76261AB0" w:rsidP="004529A8">
      <w:pPr>
        <w:pStyle w:val="ListParagraph"/>
        <w:numPr>
          <w:ilvl w:val="0"/>
          <w:numId w:val="19"/>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Hình ảnh:</w:t>
      </w:r>
    </w:p>
    <w:p w14:paraId="7FD9E9AC" w14:textId="07878427" w:rsidR="26467BBD" w:rsidRPr="00EE5B95" w:rsidRDefault="24CDD433"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6E3054D6" wp14:editId="515AA070">
            <wp:extent cx="4892351" cy="3724275"/>
            <wp:effectExtent l="0" t="0" r="3810" b="0"/>
            <wp:docPr id="2098062148" name="Picture 166903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038067"/>
                    <pic:cNvPicPr/>
                  </pic:nvPicPr>
                  <pic:blipFill>
                    <a:blip r:embed="rId46">
                      <a:extLst>
                        <a:ext uri="{28A0092B-C50C-407E-A947-70E740481C1C}">
                          <a14:useLocalDpi xmlns:a14="http://schemas.microsoft.com/office/drawing/2010/main" val="0"/>
                        </a:ext>
                      </a:extLst>
                    </a:blip>
                    <a:stretch>
                      <a:fillRect/>
                    </a:stretch>
                  </pic:blipFill>
                  <pic:spPr>
                    <a:xfrm>
                      <a:off x="0" y="0"/>
                      <a:ext cx="4892351" cy="3724275"/>
                    </a:xfrm>
                    <a:prstGeom prst="rect">
                      <a:avLst/>
                    </a:prstGeom>
                  </pic:spPr>
                </pic:pic>
              </a:graphicData>
            </a:graphic>
          </wp:inline>
        </w:drawing>
      </w:r>
    </w:p>
    <w:p w14:paraId="044C7A4E" w14:textId="64B1AD90" w:rsidR="00175EEC" w:rsidRPr="00EE5B95" w:rsidRDefault="00175EEC" w:rsidP="004529A8">
      <w:pPr>
        <w:pStyle w:val="Caption"/>
        <w:spacing w:line="360" w:lineRule="auto"/>
        <w:rPr>
          <w:rFonts w:cs="Times New Roman"/>
          <w:sz w:val="26"/>
          <w:szCs w:val="26"/>
          <w:lang w:val="vi-VN"/>
        </w:rPr>
      </w:pPr>
      <w:bookmarkStart w:id="96" w:name="_Toc180713889"/>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21</w:t>
      </w:r>
      <w:r w:rsidR="00F56D7E">
        <w:rPr>
          <w:rFonts w:cs="Times New Roman"/>
          <w:sz w:val="26"/>
          <w:szCs w:val="26"/>
        </w:rPr>
        <w:fldChar w:fldCharType="end"/>
      </w:r>
      <w:r w:rsidRPr="00EE5B95">
        <w:rPr>
          <w:rFonts w:cs="Times New Roman"/>
          <w:sz w:val="26"/>
          <w:szCs w:val="26"/>
          <w:lang w:val="vi-VN"/>
        </w:rPr>
        <w:t xml:space="preserve"> Trang đăng nhập</w:t>
      </w:r>
      <w:bookmarkEnd w:id="96"/>
    </w:p>
    <w:p w14:paraId="3A1E9CD1" w14:textId="77777777" w:rsidR="004529A8" w:rsidRDefault="004529A8">
      <w:pPr>
        <w:rPr>
          <w:rFonts w:ascii="Times New Roman" w:hAnsi="Times New Roman" w:cs="Times New Roman"/>
          <w:b/>
          <w:bCs/>
          <w:sz w:val="26"/>
          <w:szCs w:val="26"/>
          <w:lang w:val="vi-VN"/>
        </w:rPr>
      </w:pPr>
      <w:bookmarkStart w:id="97" w:name="_Toc180704345"/>
      <w:r>
        <w:rPr>
          <w:rFonts w:ascii="Times New Roman" w:hAnsi="Times New Roman" w:cs="Times New Roman"/>
          <w:b/>
          <w:bCs/>
          <w:sz w:val="26"/>
          <w:szCs w:val="26"/>
          <w:lang w:val="vi-VN"/>
        </w:rPr>
        <w:br w:type="page"/>
      </w:r>
    </w:p>
    <w:p w14:paraId="63B2C7C0" w14:textId="3AB12D2B" w:rsidR="009E413E" w:rsidRPr="00EE5B95" w:rsidRDefault="009E413E"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đăng ký</w:t>
      </w:r>
      <w:bookmarkEnd w:id="97"/>
    </w:p>
    <w:p w14:paraId="184D6257" w14:textId="1A130831" w:rsidR="1BAD3D4C" w:rsidRPr="00EE5B95" w:rsidRDefault="1BAD3D4C"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 đăng ký</w:t>
      </w:r>
    </w:p>
    <w:p w14:paraId="1BE011BA" w14:textId="2A1D89D9" w:rsidR="1BAD3D4C" w:rsidRPr="00EE5B95" w:rsidRDefault="1BAD3D4C"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4EBE41BF" w14:textId="7E7ECFDB" w:rsidR="1BAD3D4C" w:rsidRPr="00EE5B95" w:rsidRDefault="1BAD3D4C" w:rsidP="004529A8">
      <w:pPr>
        <w:pStyle w:val="ListParagraph"/>
        <w:numPr>
          <w:ilvl w:val="0"/>
          <w:numId w:val="19"/>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Mục đích của chức năng: Cho phép người dùng đăng ký tài khỏa để truy cập vào hệ thống UCM để truy cập các chức năng và dịch vụ liên quan đến y tế.</w:t>
      </w:r>
    </w:p>
    <w:p w14:paraId="23B0A347" w14:textId="2688D88F" w:rsidR="1BAD3D4C" w:rsidRPr="00EE5B95" w:rsidRDefault="1BAD3D4C" w:rsidP="004529A8">
      <w:pPr>
        <w:pStyle w:val="ListParagraph"/>
        <w:numPr>
          <w:ilvl w:val="0"/>
          <w:numId w:val="19"/>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Hình ảnh:</w:t>
      </w:r>
    </w:p>
    <w:p w14:paraId="31FAFEDD" w14:textId="79533D15" w:rsidR="2139B337" w:rsidRPr="00EE5B95" w:rsidRDefault="4CB33168"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319AA4F1" wp14:editId="79B40856">
            <wp:extent cx="5312099" cy="3754224"/>
            <wp:effectExtent l="0" t="0" r="3175" b="0"/>
            <wp:docPr id="625802228" name="Picture 178062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622161"/>
                    <pic:cNvPicPr/>
                  </pic:nvPicPr>
                  <pic:blipFill>
                    <a:blip r:embed="rId47">
                      <a:extLst>
                        <a:ext uri="{28A0092B-C50C-407E-A947-70E740481C1C}">
                          <a14:useLocalDpi xmlns:a14="http://schemas.microsoft.com/office/drawing/2010/main" val="0"/>
                        </a:ext>
                      </a:extLst>
                    </a:blip>
                    <a:stretch>
                      <a:fillRect/>
                    </a:stretch>
                  </pic:blipFill>
                  <pic:spPr>
                    <a:xfrm>
                      <a:off x="0" y="0"/>
                      <a:ext cx="5312099" cy="3754224"/>
                    </a:xfrm>
                    <a:prstGeom prst="rect">
                      <a:avLst/>
                    </a:prstGeom>
                  </pic:spPr>
                </pic:pic>
              </a:graphicData>
            </a:graphic>
          </wp:inline>
        </w:drawing>
      </w:r>
    </w:p>
    <w:p w14:paraId="392C60C0" w14:textId="5B33F46F" w:rsidR="00F63BF0" w:rsidRPr="00EE5B95" w:rsidRDefault="00F63BF0" w:rsidP="004529A8">
      <w:pPr>
        <w:pStyle w:val="Caption"/>
        <w:spacing w:line="360" w:lineRule="auto"/>
        <w:rPr>
          <w:rFonts w:cs="Times New Roman"/>
          <w:sz w:val="26"/>
          <w:szCs w:val="26"/>
          <w:lang w:val="vi-VN"/>
        </w:rPr>
      </w:pPr>
      <w:bookmarkStart w:id="98" w:name="_Toc180713890"/>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22</w:t>
      </w:r>
      <w:r w:rsidR="00F56D7E">
        <w:rPr>
          <w:rFonts w:cs="Times New Roman"/>
          <w:sz w:val="26"/>
          <w:szCs w:val="26"/>
        </w:rPr>
        <w:fldChar w:fldCharType="end"/>
      </w:r>
      <w:r w:rsidRPr="00EE5B95">
        <w:rPr>
          <w:rFonts w:cs="Times New Roman"/>
          <w:sz w:val="26"/>
          <w:szCs w:val="26"/>
          <w:lang w:val="vi-VN"/>
        </w:rPr>
        <w:t xml:space="preserve"> Trang đăng ký</w:t>
      </w:r>
      <w:bookmarkEnd w:id="98"/>
    </w:p>
    <w:p w14:paraId="294A9AAD" w14:textId="77777777" w:rsidR="004529A8" w:rsidRDefault="004529A8">
      <w:pPr>
        <w:rPr>
          <w:rFonts w:ascii="Times New Roman" w:hAnsi="Times New Roman" w:cs="Times New Roman"/>
          <w:b/>
          <w:bCs/>
          <w:sz w:val="26"/>
          <w:szCs w:val="26"/>
          <w:lang w:val="vi-VN"/>
        </w:rPr>
      </w:pPr>
      <w:bookmarkStart w:id="99" w:name="_Toc180704346"/>
      <w:r>
        <w:rPr>
          <w:rFonts w:ascii="Times New Roman" w:hAnsi="Times New Roman" w:cs="Times New Roman"/>
          <w:b/>
          <w:bCs/>
          <w:sz w:val="26"/>
          <w:szCs w:val="26"/>
          <w:lang w:val="vi-VN"/>
        </w:rPr>
        <w:br w:type="page"/>
      </w:r>
    </w:p>
    <w:p w14:paraId="3B5C4C1C" w14:textId="4372E1BB" w:rsidR="009E413E" w:rsidRPr="00EE5B95" w:rsidRDefault="009E413E"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lấy lại mật khẩu</w:t>
      </w:r>
      <w:bookmarkEnd w:id="99"/>
    </w:p>
    <w:p w14:paraId="779FB6F3" w14:textId="31F42785" w:rsidR="64238D28" w:rsidRPr="00EE5B95" w:rsidRDefault="64238D28"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Tên màn hình: Trang lấy lại </w:t>
      </w:r>
      <w:r w:rsidR="2B678845" w:rsidRPr="00EE5B95">
        <w:rPr>
          <w:rFonts w:ascii="Times New Roman" w:hAnsi="Times New Roman" w:cs="Times New Roman"/>
          <w:sz w:val="26"/>
          <w:szCs w:val="26"/>
          <w:lang w:val="vi-VN"/>
        </w:rPr>
        <w:t>mật khẩu</w:t>
      </w:r>
    </w:p>
    <w:p w14:paraId="7D340AB5" w14:textId="6EA093D1" w:rsidR="64238D28" w:rsidRPr="00EE5B95" w:rsidRDefault="64238D28"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2D8C7CB7" w14:textId="297AF854" w:rsidR="3006EDA2" w:rsidRPr="00EE5B95" w:rsidRDefault="3006EDA2" w:rsidP="004529A8">
      <w:pPr>
        <w:pStyle w:val="ListParagraph"/>
        <w:numPr>
          <w:ilvl w:val="0"/>
          <w:numId w:val="19"/>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 xml:space="preserve">Mục đích của chức năng: </w:t>
      </w:r>
      <w:r w:rsidR="367CC4DE" w:rsidRPr="00EE5B95">
        <w:rPr>
          <w:rFonts w:ascii="Times New Roman" w:hAnsi="Times New Roman" w:cs="Times New Roman"/>
          <w:sz w:val="26"/>
          <w:szCs w:val="26"/>
          <w:lang w:val="vi-VN"/>
        </w:rPr>
        <w:t>Trang lấy lại</w:t>
      </w:r>
      <w:r w:rsidR="6B40927E" w:rsidRPr="00EE5B95">
        <w:rPr>
          <w:rFonts w:ascii="Times New Roman" w:hAnsi="Times New Roman" w:cs="Times New Roman"/>
          <w:sz w:val="26"/>
          <w:szCs w:val="26"/>
          <w:lang w:val="vi-VN"/>
        </w:rPr>
        <w:t xml:space="preserve"> mật khẩu</w:t>
      </w:r>
      <w:r w:rsidR="367CC4DE" w:rsidRPr="00EE5B95">
        <w:rPr>
          <w:rFonts w:ascii="Times New Roman" w:hAnsi="Times New Roman" w:cs="Times New Roman"/>
          <w:sz w:val="26"/>
          <w:szCs w:val="26"/>
          <w:lang w:val="vi-VN"/>
        </w:rPr>
        <w:t xml:space="preserve"> </w:t>
      </w:r>
      <w:r w:rsidR="798A65D8" w:rsidRPr="00EE5B95">
        <w:rPr>
          <w:rFonts w:ascii="Times New Roman" w:hAnsi="Times New Roman" w:cs="Times New Roman"/>
          <w:sz w:val="26"/>
          <w:szCs w:val="26"/>
          <w:lang w:val="vi-VN"/>
        </w:rPr>
        <w:t>c</w:t>
      </w:r>
      <w:r w:rsidR="367CC4DE" w:rsidRPr="00EE5B95">
        <w:rPr>
          <w:rFonts w:ascii="Times New Roman" w:hAnsi="Times New Roman" w:cs="Times New Roman"/>
          <w:sz w:val="26"/>
          <w:szCs w:val="26"/>
          <w:lang w:val="vi-VN"/>
        </w:rPr>
        <w:t>ung cấp cho người dùng phương tiện để đặt lại mật khẩu khi họ không thể nhớ hoặc mất thông tin đăng nhập.</w:t>
      </w:r>
    </w:p>
    <w:p w14:paraId="7C03FD0D" w14:textId="1B8062EA" w:rsidR="64238D28" w:rsidRPr="00EE5B95" w:rsidRDefault="64238D28" w:rsidP="004529A8">
      <w:pPr>
        <w:pStyle w:val="ListParagraph"/>
        <w:numPr>
          <w:ilvl w:val="0"/>
          <w:numId w:val="19"/>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Hình ảnh:</w:t>
      </w:r>
    </w:p>
    <w:p w14:paraId="074E0B59" w14:textId="28B1D310" w:rsidR="5508AEE6" w:rsidRPr="00EE5B95" w:rsidRDefault="4CB33168"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75ED1B14" wp14:editId="6155708D">
            <wp:extent cx="5242768" cy="3705225"/>
            <wp:effectExtent l="0" t="0" r="0" b="0"/>
            <wp:docPr id="677968756" name="Picture 28105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4774"/>
                    <pic:cNvPicPr/>
                  </pic:nvPicPr>
                  <pic:blipFill>
                    <a:blip r:embed="rId48">
                      <a:extLst>
                        <a:ext uri="{28A0092B-C50C-407E-A947-70E740481C1C}">
                          <a14:useLocalDpi xmlns:a14="http://schemas.microsoft.com/office/drawing/2010/main" val="0"/>
                        </a:ext>
                      </a:extLst>
                    </a:blip>
                    <a:stretch>
                      <a:fillRect/>
                    </a:stretch>
                  </pic:blipFill>
                  <pic:spPr>
                    <a:xfrm>
                      <a:off x="0" y="0"/>
                      <a:ext cx="5242768" cy="3705225"/>
                    </a:xfrm>
                    <a:prstGeom prst="rect">
                      <a:avLst/>
                    </a:prstGeom>
                  </pic:spPr>
                </pic:pic>
              </a:graphicData>
            </a:graphic>
          </wp:inline>
        </w:drawing>
      </w:r>
    </w:p>
    <w:p w14:paraId="6DFEF3FE" w14:textId="0C8A56D1" w:rsidR="00F63BF0" w:rsidRPr="00EE5B95" w:rsidRDefault="00F63BF0" w:rsidP="004529A8">
      <w:pPr>
        <w:pStyle w:val="Caption"/>
        <w:spacing w:line="360" w:lineRule="auto"/>
        <w:rPr>
          <w:rFonts w:cs="Times New Roman"/>
          <w:sz w:val="26"/>
          <w:szCs w:val="26"/>
          <w:lang w:val="vi-VN"/>
        </w:rPr>
      </w:pPr>
      <w:bookmarkStart w:id="100" w:name="_Toc180713891"/>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23</w:t>
      </w:r>
      <w:r w:rsidR="00F56D7E">
        <w:rPr>
          <w:rFonts w:cs="Times New Roman"/>
          <w:sz w:val="26"/>
          <w:szCs w:val="26"/>
        </w:rPr>
        <w:fldChar w:fldCharType="end"/>
      </w:r>
      <w:r w:rsidRPr="00EE5B95">
        <w:rPr>
          <w:rFonts w:cs="Times New Roman"/>
          <w:sz w:val="26"/>
          <w:szCs w:val="26"/>
          <w:lang w:val="vi-VN"/>
        </w:rPr>
        <w:t xml:space="preserve"> Trang lấy lại mật khẩu</w:t>
      </w:r>
      <w:bookmarkEnd w:id="100"/>
    </w:p>
    <w:p w14:paraId="1D2E3D66" w14:textId="77777777" w:rsidR="004529A8" w:rsidRDefault="004529A8">
      <w:pPr>
        <w:rPr>
          <w:rFonts w:ascii="Times New Roman" w:hAnsi="Times New Roman" w:cs="Times New Roman"/>
          <w:b/>
          <w:bCs/>
          <w:sz w:val="26"/>
          <w:szCs w:val="26"/>
          <w:lang w:val="vi-VN"/>
        </w:rPr>
      </w:pPr>
      <w:bookmarkStart w:id="101" w:name="_Toc180704347"/>
      <w:r>
        <w:rPr>
          <w:rFonts w:ascii="Times New Roman" w:hAnsi="Times New Roman" w:cs="Times New Roman"/>
          <w:b/>
          <w:bCs/>
          <w:sz w:val="26"/>
          <w:szCs w:val="26"/>
          <w:lang w:val="vi-VN"/>
        </w:rPr>
        <w:br w:type="page"/>
      </w:r>
    </w:p>
    <w:p w14:paraId="0C6B1426" w14:textId="2E1CAD39" w:rsidR="009E413E" w:rsidRPr="00EE5B95" w:rsidRDefault="009E413E"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w:t>
      </w:r>
      <w:r w:rsidR="51451C3B" w:rsidRPr="00EE5B95">
        <w:rPr>
          <w:rFonts w:ascii="Times New Roman" w:hAnsi="Times New Roman" w:cs="Times New Roman"/>
          <w:b/>
          <w:bCs/>
          <w:sz w:val="26"/>
          <w:szCs w:val="26"/>
          <w:lang w:val="vi-VN"/>
        </w:rPr>
        <w:t xml:space="preserve"> chủ</w:t>
      </w:r>
      <w:bookmarkEnd w:id="101"/>
    </w:p>
    <w:p w14:paraId="43C16837" w14:textId="2950B1B9" w:rsidR="28D924BD" w:rsidRPr="00EE5B95" w:rsidRDefault="28D924BD"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Trang chủ</w:t>
      </w:r>
    </w:p>
    <w:p w14:paraId="0ABC4113" w14:textId="6EA093D1" w:rsidR="28D924BD" w:rsidRPr="00EE5B95" w:rsidRDefault="28D924BD"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604CEDA9" w14:textId="28542048" w:rsidR="28D924BD" w:rsidRPr="00EE5B95" w:rsidRDefault="28D924BD"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17CC8BF5" w:rsidRPr="00EE5B95">
        <w:rPr>
          <w:rFonts w:ascii="Times New Roman" w:hAnsi="Times New Roman" w:cs="Times New Roman"/>
          <w:sz w:val="26"/>
          <w:szCs w:val="26"/>
          <w:lang w:val="vi-VN"/>
        </w:rPr>
        <w:t xml:space="preserve">Trang chủ cung cấp thông tin tổng quan giới thiệu các dịch vụ y tế, thông báo quan trọng, và tin tức liên quan đến hệ thống. </w:t>
      </w:r>
      <w:r w:rsidR="17F0BAFE" w:rsidRPr="00EE5B95">
        <w:rPr>
          <w:rFonts w:ascii="Times New Roman" w:hAnsi="Times New Roman" w:cs="Times New Roman"/>
          <w:sz w:val="26"/>
          <w:szCs w:val="26"/>
          <w:lang w:val="vi-VN"/>
        </w:rPr>
        <w:t>Cung cấp các thông tin cần thiết như địa chỉ liên hệ, số điện thoại hỗ trợ, và các liên kết đến các dịch vụ hỗ trợ khách hàng.</w:t>
      </w:r>
    </w:p>
    <w:p w14:paraId="2D0240C8" w14:textId="12C98115" w:rsidR="28D924BD" w:rsidRPr="00EE5B95" w:rsidRDefault="28D924BD" w:rsidP="004529A8">
      <w:pPr>
        <w:pStyle w:val="ListParagraph"/>
        <w:numPr>
          <w:ilvl w:val="0"/>
          <w:numId w:val="19"/>
        </w:numPr>
        <w:spacing w:line="360" w:lineRule="auto"/>
        <w:rPr>
          <w:rFonts w:ascii="Times New Roman" w:hAnsi="Times New Roman" w:cs="Times New Roman"/>
          <w:sz w:val="26"/>
          <w:szCs w:val="26"/>
        </w:rPr>
      </w:pPr>
      <w:r w:rsidRPr="00EE5B95">
        <w:rPr>
          <w:rFonts w:ascii="Times New Roman" w:hAnsi="Times New Roman" w:cs="Times New Roman"/>
          <w:sz w:val="26"/>
          <w:szCs w:val="26"/>
          <w:lang w:val="vi-VN"/>
        </w:rPr>
        <w:t>Hình ảnh:</w:t>
      </w:r>
    </w:p>
    <w:p w14:paraId="5F493FEE" w14:textId="4C720458" w:rsidR="51451C3B" w:rsidRPr="00EE5B95" w:rsidRDefault="4CB33168"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590E2CF1" wp14:editId="0B592CAB">
            <wp:extent cx="5468062" cy="3864448"/>
            <wp:effectExtent l="0" t="0" r="0" b="3175"/>
            <wp:docPr id="1793037084" name="Picture 45802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028457"/>
                    <pic:cNvPicPr/>
                  </pic:nvPicPr>
                  <pic:blipFill>
                    <a:blip r:embed="rId49">
                      <a:extLst>
                        <a:ext uri="{28A0092B-C50C-407E-A947-70E740481C1C}">
                          <a14:useLocalDpi xmlns:a14="http://schemas.microsoft.com/office/drawing/2010/main" val="0"/>
                        </a:ext>
                      </a:extLst>
                    </a:blip>
                    <a:stretch>
                      <a:fillRect/>
                    </a:stretch>
                  </pic:blipFill>
                  <pic:spPr>
                    <a:xfrm>
                      <a:off x="0" y="0"/>
                      <a:ext cx="5468062" cy="3864448"/>
                    </a:xfrm>
                    <a:prstGeom prst="rect">
                      <a:avLst/>
                    </a:prstGeom>
                  </pic:spPr>
                </pic:pic>
              </a:graphicData>
            </a:graphic>
          </wp:inline>
        </w:drawing>
      </w:r>
    </w:p>
    <w:p w14:paraId="39D61E48" w14:textId="5F4F23AD" w:rsidR="00F63BF0" w:rsidRPr="00EE5B95" w:rsidRDefault="00F63BF0" w:rsidP="004529A8">
      <w:pPr>
        <w:pStyle w:val="Caption"/>
        <w:spacing w:line="360" w:lineRule="auto"/>
        <w:rPr>
          <w:rFonts w:cs="Times New Roman"/>
          <w:sz w:val="26"/>
          <w:szCs w:val="26"/>
          <w:lang w:val="vi-VN"/>
        </w:rPr>
      </w:pPr>
      <w:bookmarkStart w:id="102" w:name="_Toc180713892"/>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24</w:t>
      </w:r>
      <w:r w:rsidR="00F56D7E">
        <w:rPr>
          <w:rFonts w:cs="Times New Roman"/>
          <w:sz w:val="26"/>
          <w:szCs w:val="26"/>
        </w:rPr>
        <w:fldChar w:fldCharType="end"/>
      </w:r>
      <w:r w:rsidRPr="00EE5B95">
        <w:rPr>
          <w:rFonts w:cs="Times New Roman"/>
          <w:sz w:val="26"/>
          <w:szCs w:val="26"/>
          <w:lang w:val="vi-VN"/>
        </w:rPr>
        <w:t xml:space="preserve"> Trang chủ</w:t>
      </w:r>
      <w:bookmarkEnd w:id="102"/>
    </w:p>
    <w:p w14:paraId="2D7A6804" w14:textId="77777777" w:rsidR="004529A8" w:rsidRDefault="004529A8">
      <w:pPr>
        <w:rPr>
          <w:rFonts w:ascii="Times New Roman" w:hAnsi="Times New Roman" w:cs="Times New Roman"/>
          <w:b/>
          <w:bCs/>
          <w:sz w:val="26"/>
          <w:szCs w:val="26"/>
          <w:lang w:val="vi-VN"/>
        </w:rPr>
      </w:pPr>
      <w:bookmarkStart w:id="103" w:name="_Toc180704348"/>
      <w:r>
        <w:rPr>
          <w:rFonts w:ascii="Times New Roman" w:hAnsi="Times New Roman" w:cs="Times New Roman"/>
          <w:b/>
          <w:bCs/>
          <w:sz w:val="26"/>
          <w:szCs w:val="26"/>
          <w:lang w:val="vi-VN"/>
        </w:rPr>
        <w:br w:type="page"/>
      </w:r>
    </w:p>
    <w:p w14:paraId="15C4F372" w14:textId="11F635CB" w:rsidR="5C23CDEF" w:rsidRPr="00EE5B95" w:rsidRDefault="51451C3B"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 xml:space="preserve">Trang </w:t>
      </w:r>
      <w:r w:rsidR="53A2582C" w:rsidRPr="00EE5B95">
        <w:rPr>
          <w:rFonts w:ascii="Times New Roman" w:hAnsi="Times New Roman" w:cs="Times New Roman"/>
          <w:b/>
          <w:bCs/>
          <w:sz w:val="26"/>
          <w:szCs w:val="26"/>
          <w:lang w:val="vi-VN"/>
        </w:rPr>
        <w:t>giới</w:t>
      </w:r>
      <w:r w:rsidRPr="00EE5B95">
        <w:rPr>
          <w:rFonts w:ascii="Times New Roman" w:hAnsi="Times New Roman" w:cs="Times New Roman"/>
          <w:b/>
          <w:bCs/>
          <w:sz w:val="26"/>
          <w:szCs w:val="26"/>
          <w:lang w:val="vi-VN"/>
        </w:rPr>
        <w:t xml:space="preserve"> thiệu</w:t>
      </w:r>
      <w:bookmarkEnd w:id="103"/>
    </w:p>
    <w:p w14:paraId="697FAEF4" w14:textId="512A6E8F" w:rsidR="593757BC" w:rsidRPr="00EE5B95" w:rsidRDefault="593757BC" w:rsidP="004529A8">
      <w:pPr>
        <w:pStyle w:val="ListParagraph"/>
        <w:numPr>
          <w:ilvl w:val="0"/>
          <w:numId w:val="19"/>
        </w:numPr>
        <w:spacing w:line="360" w:lineRule="auto"/>
        <w:rPr>
          <w:rFonts w:ascii="Times New Roman" w:hAnsi="Times New Roman" w:cs="Times New Roman"/>
          <w:b/>
          <w:sz w:val="26"/>
          <w:szCs w:val="26"/>
          <w:lang w:val="vi-VN"/>
        </w:rPr>
      </w:pPr>
      <w:r w:rsidRPr="00EE5B95">
        <w:rPr>
          <w:rFonts w:ascii="Times New Roman" w:hAnsi="Times New Roman" w:cs="Times New Roman"/>
          <w:sz w:val="26"/>
          <w:szCs w:val="26"/>
          <w:lang w:val="vi-VN"/>
        </w:rPr>
        <w:t>Tên màn hình: Trang giới thiệu</w:t>
      </w:r>
    </w:p>
    <w:p w14:paraId="6DB581D6" w14:textId="6EA093D1" w:rsidR="593757BC" w:rsidRPr="00EE5B95" w:rsidRDefault="593757BC"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4F5F11FD" w14:textId="15228596" w:rsidR="593757BC" w:rsidRPr="00EE5B95" w:rsidRDefault="593757BC"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Mục đích của chức năng: Trang Giới thiệu cung cấp thông tin chi tiết về hệ thống, giúp người dùng hiểu rõ hơn về sứ mệnh, tầm nhìn, giá trị cốt lõi, và các dịch vụ mà hệ thống cung cấp.</w:t>
      </w:r>
    </w:p>
    <w:p w14:paraId="74223CC6" w14:textId="3D4B577F" w:rsidR="593757BC" w:rsidRPr="00EE5B95" w:rsidRDefault="593757BC"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23E31C3B" w14:textId="753349D6" w:rsidR="2F1B5856" w:rsidRPr="00EE5B95" w:rsidRDefault="4CB33168"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0A6C8D87" wp14:editId="60511A22">
            <wp:extent cx="5381625" cy="3803360"/>
            <wp:effectExtent l="0" t="0" r="0" b="6985"/>
            <wp:docPr id="705785153" name="Picture 18289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97945"/>
                    <pic:cNvPicPr/>
                  </pic:nvPicPr>
                  <pic:blipFill>
                    <a:blip r:embed="rId50">
                      <a:extLst>
                        <a:ext uri="{28A0092B-C50C-407E-A947-70E740481C1C}">
                          <a14:useLocalDpi xmlns:a14="http://schemas.microsoft.com/office/drawing/2010/main" val="0"/>
                        </a:ext>
                      </a:extLst>
                    </a:blip>
                    <a:stretch>
                      <a:fillRect/>
                    </a:stretch>
                  </pic:blipFill>
                  <pic:spPr>
                    <a:xfrm>
                      <a:off x="0" y="0"/>
                      <a:ext cx="5381625" cy="3803360"/>
                    </a:xfrm>
                    <a:prstGeom prst="rect">
                      <a:avLst/>
                    </a:prstGeom>
                  </pic:spPr>
                </pic:pic>
              </a:graphicData>
            </a:graphic>
          </wp:inline>
        </w:drawing>
      </w:r>
    </w:p>
    <w:p w14:paraId="033BBCC2" w14:textId="4208A12C" w:rsidR="00F63BF0" w:rsidRPr="00EE5B95" w:rsidRDefault="00F63BF0" w:rsidP="004529A8">
      <w:pPr>
        <w:pStyle w:val="Caption"/>
        <w:spacing w:line="360" w:lineRule="auto"/>
        <w:rPr>
          <w:rFonts w:cs="Times New Roman"/>
          <w:sz w:val="26"/>
          <w:szCs w:val="26"/>
          <w:lang w:val="vi-VN"/>
        </w:rPr>
      </w:pPr>
      <w:bookmarkStart w:id="104" w:name="_Toc180713893"/>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25</w:t>
      </w:r>
      <w:r w:rsidR="00F56D7E">
        <w:rPr>
          <w:rFonts w:cs="Times New Roman"/>
          <w:sz w:val="26"/>
          <w:szCs w:val="26"/>
        </w:rPr>
        <w:fldChar w:fldCharType="end"/>
      </w:r>
      <w:r w:rsidRPr="00EE5B95">
        <w:rPr>
          <w:rFonts w:cs="Times New Roman"/>
          <w:sz w:val="26"/>
          <w:szCs w:val="26"/>
          <w:lang w:val="vi-VN"/>
        </w:rPr>
        <w:t xml:space="preserve"> Trang giới thiệu</w:t>
      </w:r>
      <w:bookmarkEnd w:id="104"/>
    </w:p>
    <w:p w14:paraId="18163342" w14:textId="77777777" w:rsidR="004529A8" w:rsidRDefault="004529A8">
      <w:pPr>
        <w:rPr>
          <w:rFonts w:ascii="Times New Roman" w:hAnsi="Times New Roman" w:cs="Times New Roman"/>
          <w:b/>
          <w:bCs/>
          <w:sz w:val="26"/>
          <w:szCs w:val="26"/>
          <w:lang w:val="vi-VN"/>
        </w:rPr>
      </w:pPr>
      <w:bookmarkStart w:id="105" w:name="_Toc180704349"/>
      <w:r>
        <w:rPr>
          <w:rFonts w:ascii="Times New Roman" w:hAnsi="Times New Roman" w:cs="Times New Roman"/>
          <w:b/>
          <w:bCs/>
          <w:sz w:val="26"/>
          <w:szCs w:val="26"/>
          <w:lang w:val="vi-VN"/>
        </w:rPr>
        <w:br w:type="page"/>
      </w:r>
    </w:p>
    <w:p w14:paraId="03772217" w14:textId="4BF52EEE" w:rsidR="51451C3B" w:rsidRPr="00EE5B95" w:rsidRDefault="51451C3B"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đội ngũ y - bác sĩ</w:t>
      </w:r>
      <w:bookmarkEnd w:id="105"/>
    </w:p>
    <w:p w14:paraId="71FDE3F6" w14:textId="47FD9AE2" w:rsidR="45043241" w:rsidRPr="00EE5B95" w:rsidRDefault="45043241"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Tên màn hình: Trang </w:t>
      </w:r>
      <w:r w:rsidRPr="00EE5B95">
        <w:rPr>
          <w:rFonts w:ascii="Times New Roman" w:hAnsi="Times New Roman" w:cs="Times New Roman"/>
          <w:b/>
          <w:bCs/>
          <w:sz w:val="26"/>
          <w:szCs w:val="26"/>
          <w:lang w:val="vi-VN"/>
        </w:rPr>
        <w:t>đội ngũ y - bác sĩ</w:t>
      </w:r>
    </w:p>
    <w:p w14:paraId="2678299D" w14:textId="6EA093D1" w:rsidR="45043241" w:rsidRPr="00EE5B95" w:rsidRDefault="45043241"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5FF29D86" w14:textId="0CEE0013" w:rsidR="45043241" w:rsidRPr="00EE5B95" w:rsidRDefault="45043241"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Mục đích của chức năng: Trang Đội ngũ y - bác sĩ cung cấp thông tin chi tiết về các bác sĩ, chuyên gia y tế, và nhân viên chăm sóc sức khỏe đang làm việc tại hệ thống. Mục đích của trang này là xây dựng niềm tin và tạo sự an tâm cho khách hàng khi sử dụng dịch vụ y tế.</w:t>
      </w:r>
    </w:p>
    <w:p w14:paraId="310A5053" w14:textId="3D4B577F" w:rsidR="45043241" w:rsidRPr="00EE5B95" w:rsidRDefault="45043241"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24BBDDE3" w14:textId="01504AD6" w:rsidR="21BC5930" w:rsidRPr="00EE5B95" w:rsidRDefault="21BC5930" w:rsidP="004529A8">
      <w:pPr>
        <w:spacing w:line="360" w:lineRule="auto"/>
        <w:rPr>
          <w:rFonts w:ascii="Times New Roman" w:hAnsi="Times New Roman" w:cs="Times New Roman"/>
          <w:b/>
          <w:bCs/>
          <w:sz w:val="26"/>
          <w:szCs w:val="26"/>
          <w:lang w:val="vi-VN"/>
        </w:rPr>
      </w:pPr>
    </w:p>
    <w:p w14:paraId="7DA2A6FF" w14:textId="27D793A4" w:rsidR="0C2A058A" w:rsidRPr="00EE5B95" w:rsidRDefault="6D954551"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2D9F5690" wp14:editId="5C1D1904">
            <wp:extent cx="5312423" cy="3754453"/>
            <wp:effectExtent l="0" t="0" r="2540" b="0"/>
            <wp:docPr id="1651619201" name="Picture 89422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228479"/>
                    <pic:cNvPicPr/>
                  </pic:nvPicPr>
                  <pic:blipFill>
                    <a:blip r:embed="rId51">
                      <a:extLst>
                        <a:ext uri="{28A0092B-C50C-407E-A947-70E740481C1C}">
                          <a14:useLocalDpi xmlns:a14="http://schemas.microsoft.com/office/drawing/2010/main" val="0"/>
                        </a:ext>
                      </a:extLst>
                    </a:blip>
                    <a:stretch>
                      <a:fillRect/>
                    </a:stretch>
                  </pic:blipFill>
                  <pic:spPr>
                    <a:xfrm>
                      <a:off x="0" y="0"/>
                      <a:ext cx="5312423" cy="3754453"/>
                    </a:xfrm>
                    <a:prstGeom prst="rect">
                      <a:avLst/>
                    </a:prstGeom>
                  </pic:spPr>
                </pic:pic>
              </a:graphicData>
            </a:graphic>
          </wp:inline>
        </w:drawing>
      </w:r>
    </w:p>
    <w:p w14:paraId="64CA665D" w14:textId="229045D0" w:rsidR="00F63BF0" w:rsidRPr="00EE5B95" w:rsidRDefault="00F63BF0" w:rsidP="004529A8">
      <w:pPr>
        <w:pStyle w:val="Caption"/>
        <w:spacing w:line="360" w:lineRule="auto"/>
        <w:rPr>
          <w:rFonts w:cs="Times New Roman"/>
          <w:sz w:val="26"/>
          <w:szCs w:val="26"/>
          <w:lang w:val="vi-VN"/>
        </w:rPr>
      </w:pPr>
      <w:bookmarkStart w:id="106" w:name="_Toc180713894"/>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26</w:t>
      </w:r>
      <w:r w:rsidR="00F56D7E">
        <w:rPr>
          <w:rFonts w:cs="Times New Roman"/>
          <w:sz w:val="26"/>
          <w:szCs w:val="26"/>
        </w:rPr>
        <w:fldChar w:fldCharType="end"/>
      </w:r>
      <w:r w:rsidRPr="00EE5B95">
        <w:rPr>
          <w:rFonts w:cs="Times New Roman"/>
          <w:sz w:val="26"/>
          <w:szCs w:val="26"/>
          <w:lang w:val="vi-VN"/>
        </w:rPr>
        <w:t xml:space="preserve"> Trang đội ngũ y - bác sĩ</w:t>
      </w:r>
      <w:bookmarkEnd w:id="106"/>
    </w:p>
    <w:p w14:paraId="2AEB4A9C" w14:textId="77777777" w:rsidR="004529A8" w:rsidRDefault="004529A8">
      <w:pPr>
        <w:rPr>
          <w:rFonts w:ascii="Times New Roman" w:hAnsi="Times New Roman" w:cs="Times New Roman"/>
          <w:b/>
          <w:bCs/>
          <w:sz w:val="26"/>
          <w:szCs w:val="26"/>
          <w:lang w:val="vi-VN"/>
        </w:rPr>
      </w:pPr>
      <w:bookmarkStart w:id="107" w:name="_Toc180704350"/>
      <w:r>
        <w:rPr>
          <w:rFonts w:ascii="Times New Roman" w:hAnsi="Times New Roman" w:cs="Times New Roman"/>
          <w:b/>
          <w:bCs/>
          <w:sz w:val="26"/>
          <w:szCs w:val="26"/>
          <w:lang w:val="vi-VN"/>
        </w:rPr>
        <w:br w:type="page"/>
      </w:r>
    </w:p>
    <w:p w14:paraId="6D53B67A" w14:textId="26B939CE" w:rsidR="51451C3B" w:rsidRPr="00EE5B95" w:rsidRDefault="51451C3B"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đặt lịch khám</w:t>
      </w:r>
      <w:bookmarkEnd w:id="107"/>
    </w:p>
    <w:p w14:paraId="27740BD8" w14:textId="47FD9AE2" w:rsidR="27D8ED03" w:rsidRPr="00EE5B95" w:rsidRDefault="27D8ED03"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Tên màn hình: Trang </w:t>
      </w:r>
      <w:r w:rsidRPr="00EE5B95">
        <w:rPr>
          <w:rFonts w:ascii="Times New Roman" w:hAnsi="Times New Roman" w:cs="Times New Roman"/>
          <w:b/>
          <w:bCs/>
          <w:sz w:val="26"/>
          <w:szCs w:val="26"/>
          <w:lang w:val="vi-VN"/>
        </w:rPr>
        <w:t>đội ngũ y - bác sĩ</w:t>
      </w:r>
    </w:p>
    <w:p w14:paraId="59ACA2AA" w14:textId="6EA093D1" w:rsidR="27D8ED03" w:rsidRPr="00EE5B95" w:rsidRDefault="27D8ED03"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33BCF08C" w14:textId="204AA933" w:rsidR="27D8ED03" w:rsidRPr="00EE5B95" w:rsidRDefault="27D8ED03"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Mục đích của chức năng: Trang Đặt lịch khám giúp khách hàng dễ dàng lên lịch hẹn với các bác sĩ hoặc chuyên gia y tế thông qua hệ thống trực tuyến. Chức năng này mang lại sự tiện lợi và linh hoạt, giúp khách hàng chủ động sắp xếp thời gian khám chữa bệnh phù hợp với lịch trình của mình.</w:t>
      </w:r>
    </w:p>
    <w:p w14:paraId="69119924" w14:textId="5AA63546" w:rsidR="27D8ED03" w:rsidRPr="00EE5B95" w:rsidRDefault="27D8ED03"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28CC6E3C" w14:textId="3A1F381F" w:rsidR="5C92A9A9" w:rsidRPr="00EE5B95" w:rsidRDefault="6D954551"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59D1F493" wp14:editId="57A90FA7">
            <wp:extent cx="5373396" cy="3797544"/>
            <wp:effectExtent l="0" t="0" r="0" b="0"/>
            <wp:docPr id="1412516322" name="Picture 127734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343859"/>
                    <pic:cNvPicPr/>
                  </pic:nvPicPr>
                  <pic:blipFill>
                    <a:blip r:embed="rId52">
                      <a:extLst>
                        <a:ext uri="{28A0092B-C50C-407E-A947-70E740481C1C}">
                          <a14:useLocalDpi xmlns:a14="http://schemas.microsoft.com/office/drawing/2010/main" val="0"/>
                        </a:ext>
                      </a:extLst>
                    </a:blip>
                    <a:stretch>
                      <a:fillRect/>
                    </a:stretch>
                  </pic:blipFill>
                  <pic:spPr>
                    <a:xfrm>
                      <a:off x="0" y="0"/>
                      <a:ext cx="5373396" cy="3797544"/>
                    </a:xfrm>
                    <a:prstGeom prst="rect">
                      <a:avLst/>
                    </a:prstGeom>
                  </pic:spPr>
                </pic:pic>
              </a:graphicData>
            </a:graphic>
          </wp:inline>
        </w:drawing>
      </w:r>
    </w:p>
    <w:p w14:paraId="6B362C54" w14:textId="7483BE1A" w:rsidR="00C42E36" w:rsidRPr="00EE5B95" w:rsidRDefault="00C42E36" w:rsidP="004529A8">
      <w:pPr>
        <w:pStyle w:val="Caption"/>
        <w:spacing w:line="360" w:lineRule="auto"/>
        <w:rPr>
          <w:rFonts w:cs="Times New Roman"/>
          <w:sz w:val="26"/>
          <w:szCs w:val="26"/>
          <w:lang w:val="vi-VN"/>
        </w:rPr>
      </w:pPr>
      <w:bookmarkStart w:id="108" w:name="_Toc180713895"/>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27</w:t>
      </w:r>
      <w:r w:rsidR="00F56D7E">
        <w:rPr>
          <w:rFonts w:cs="Times New Roman"/>
          <w:sz w:val="26"/>
          <w:szCs w:val="26"/>
        </w:rPr>
        <w:fldChar w:fldCharType="end"/>
      </w:r>
      <w:r w:rsidRPr="00EE5B95">
        <w:rPr>
          <w:rFonts w:cs="Times New Roman"/>
          <w:sz w:val="26"/>
          <w:szCs w:val="26"/>
          <w:lang w:val="vi-VN"/>
        </w:rPr>
        <w:t xml:space="preserve"> Trang đặt lịch khám</w:t>
      </w:r>
      <w:bookmarkEnd w:id="108"/>
    </w:p>
    <w:p w14:paraId="74FFCDDF" w14:textId="77777777" w:rsidR="004529A8" w:rsidRDefault="004529A8">
      <w:pPr>
        <w:rPr>
          <w:rFonts w:ascii="Times New Roman" w:hAnsi="Times New Roman" w:cs="Times New Roman"/>
          <w:b/>
          <w:bCs/>
          <w:sz w:val="26"/>
          <w:szCs w:val="26"/>
          <w:lang w:val="vi-VN"/>
        </w:rPr>
      </w:pPr>
      <w:bookmarkStart w:id="109" w:name="_Toc180704351"/>
      <w:r>
        <w:rPr>
          <w:rFonts w:ascii="Times New Roman" w:hAnsi="Times New Roman" w:cs="Times New Roman"/>
          <w:b/>
          <w:bCs/>
          <w:sz w:val="26"/>
          <w:szCs w:val="26"/>
          <w:lang w:val="vi-VN"/>
        </w:rPr>
        <w:br w:type="page"/>
      </w:r>
    </w:p>
    <w:p w14:paraId="57717A81" w14:textId="1F9A140C" w:rsidR="323E507E" w:rsidRPr="00EE5B95" w:rsidRDefault="5C92A9A9" w:rsidP="004529A8">
      <w:pPr>
        <w:pStyle w:val="ListParagraph"/>
        <w:numPr>
          <w:ilvl w:val="0"/>
          <w:numId w:val="6"/>
        </w:numPr>
        <w:spacing w:line="360" w:lineRule="auto"/>
        <w:outlineLvl w:val="2"/>
        <w:rPr>
          <w:rFonts w:ascii="Times New Roman" w:hAnsi="Times New Roman" w:cs="Times New Roman"/>
          <w:b/>
          <w:sz w:val="26"/>
          <w:szCs w:val="26"/>
          <w:lang w:val="vi-VN"/>
        </w:rPr>
      </w:pPr>
      <w:r w:rsidRPr="00EE5B95">
        <w:rPr>
          <w:rFonts w:ascii="Times New Roman" w:hAnsi="Times New Roman" w:cs="Times New Roman"/>
          <w:b/>
          <w:bCs/>
          <w:sz w:val="26"/>
          <w:szCs w:val="26"/>
          <w:lang w:val="vi-VN"/>
        </w:rPr>
        <w:lastRenderedPageBreak/>
        <w:t>Trang chi tiết lịch khám</w:t>
      </w:r>
      <w:bookmarkEnd w:id="109"/>
    </w:p>
    <w:p w14:paraId="554C7F06" w14:textId="251DC91D" w:rsidR="52EF30B2" w:rsidRPr="00EE5B95" w:rsidRDefault="52EF30B2"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Tên màn hình: Trang chi tiết lịch khám </w:t>
      </w:r>
    </w:p>
    <w:p w14:paraId="31281920" w14:textId="4E6656F7" w:rsidR="52EF30B2" w:rsidRPr="00EE5B95" w:rsidRDefault="52EF30B2"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2EBAA122" w14:textId="3AF30002" w:rsidR="52EF30B2" w:rsidRPr="00EE5B95" w:rsidRDefault="52EF30B2"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68DBF906" w:rsidRPr="00EE5B95">
        <w:rPr>
          <w:rFonts w:ascii="Times New Roman" w:hAnsi="Times New Roman" w:cs="Times New Roman"/>
          <w:sz w:val="26"/>
          <w:szCs w:val="26"/>
          <w:lang w:val="vi-VN"/>
        </w:rPr>
        <w:t>Trang Chi tiết lịch khám cung cấp cho khách hàng thông tin cụ thể về các cuộc hẹn khám bệnh đã đặt, bao gồm thời gian, bác sĩ, địa điểm, và trạng thái của lịch hẹn. Trang này giúp khách hàng theo dõi và quản lý lịch khám một cách hiệu quả.</w:t>
      </w:r>
    </w:p>
    <w:p w14:paraId="0B7AB2A1" w14:textId="43C3926F" w:rsidR="43300945" w:rsidRPr="00EE5B95" w:rsidRDefault="52EF30B2"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7E1A3B30" w14:textId="425623AD" w:rsidR="5C92A9A9" w:rsidRPr="00EE5B95" w:rsidRDefault="6D954551"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57F32FAB" wp14:editId="55035488">
            <wp:extent cx="5290198" cy="3738746"/>
            <wp:effectExtent l="0" t="0" r="5715" b="0"/>
            <wp:docPr id="969256360" name="Picture 158948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482491"/>
                    <pic:cNvPicPr/>
                  </pic:nvPicPr>
                  <pic:blipFill>
                    <a:blip r:embed="rId53">
                      <a:extLst>
                        <a:ext uri="{28A0092B-C50C-407E-A947-70E740481C1C}">
                          <a14:useLocalDpi xmlns:a14="http://schemas.microsoft.com/office/drawing/2010/main" val="0"/>
                        </a:ext>
                      </a:extLst>
                    </a:blip>
                    <a:stretch>
                      <a:fillRect/>
                    </a:stretch>
                  </pic:blipFill>
                  <pic:spPr>
                    <a:xfrm>
                      <a:off x="0" y="0"/>
                      <a:ext cx="5290198" cy="3738746"/>
                    </a:xfrm>
                    <a:prstGeom prst="rect">
                      <a:avLst/>
                    </a:prstGeom>
                  </pic:spPr>
                </pic:pic>
              </a:graphicData>
            </a:graphic>
          </wp:inline>
        </w:drawing>
      </w:r>
    </w:p>
    <w:p w14:paraId="48406664" w14:textId="61A220B3" w:rsidR="00C42E36" w:rsidRPr="00EE5B95" w:rsidRDefault="00C42E36" w:rsidP="004529A8">
      <w:pPr>
        <w:pStyle w:val="Caption"/>
        <w:spacing w:line="360" w:lineRule="auto"/>
        <w:rPr>
          <w:rFonts w:cs="Times New Roman"/>
          <w:sz w:val="26"/>
          <w:szCs w:val="26"/>
          <w:lang w:val="vi-VN"/>
        </w:rPr>
      </w:pPr>
      <w:bookmarkStart w:id="110" w:name="_Toc180713896"/>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28</w:t>
      </w:r>
      <w:r w:rsidR="00F56D7E">
        <w:rPr>
          <w:rFonts w:cs="Times New Roman"/>
          <w:sz w:val="26"/>
          <w:szCs w:val="26"/>
        </w:rPr>
        <w:fldChar w:fldCharType="end"/>
      </w:r>
      <w:r w:rsidRPr="00EE5B95">
        <w:rPr>
          <w:rFonts w:cs="Times New Roman"/>
          <w:sz w:val="26"/>
          <w:szCs w:val="26"/>
          <w:lang w:val="vi-VN"/>
        </w:rPr>
        <w:t xml:space="preserve"> Trang chi tiết lịch khám</w:t>
      </w:r>
      <w:bookmarkEnd w:id="110"/>
    </w:p>
    <w:p w14:paraId="09BFBB40" w14:textId="77777777" w:rsidR="004529A8" w:rsidRDefault="004529A8">
      <w:pPr>
        <w:rPr>
          <w:rFonts w:ascii="Times New Roman" w:hAnsi="Times New Roman" w:cs="Times New Roman"/>
          <w:b/>
          <w:bCs/>
          <w:sz w:val="26"/>
          <w:szCs w:val="26"/>
          <w:lang w:val="vi-VN"/>
        </w:rPr>
      </w:pPr>
      <w:bookmarkStart w:id="111" w:name="_Toc180704352"/>
      <w:r>
        <w:rPr>
          <w:rFonts w:ascii="Times New Roman" w:hAnsi="Times New Roman" w:cs="Times New Roman"/>
          <w:b/>
          <w:bCs/>
          <w:sz w:val="26"/>
          <w:szCs w:val="26"/>
          <w:lang w:val="vi-VN"/>
        </w:rPr>
        <w:br w:type="page"/>
      </w:r>
    </w:p>
    <w:p w14:paraId="29A740C3" w14:textId="1489E916" w:rsidR="51451C3B" w:rsidRPr="00EE5B95" w:rsidRDefault="51451C3B"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liên hệ</w:t>
      </w:r>
      <w:bookmarkEnd w:id="111"/>
    </w:p>
    <w:p w14:paraId="3F127DCB" w14:textId="216A848A" w:rsidR="6F4E8771" w:rsidRPr="00EE5B95" w:rsidRDefault="6F4E8771"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Tên màn hình: Trang </w:t>
      </w:r>
      <w:r w:rsidR="1A9B940C" w:rsidRPr="00EE5B95">
        <w:rPr>
          <w:rFonts w:ascii="Times New Roman" w:hAnsi="Times New Roman" w:cs="Times New Roman"/>
          <w:b/>
          <w:bCs/>
          <w:sz w:val="26"/>
          <w:szCs w:val="26"/>
          <w:lang w:val="vi-VN"/>
        </w:rPr>
        <w:t>liên hệ</w:t>
      </w:r>
    </w:p>
    <w:p w14:paraId="57B7BA43" w14:textId="4E6656F7" w:rsidR="6F4E8771" w:rsidRPr="00EE5B95" w:rsidRDefault="6F4E8771"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0CDCCA90" w14:textId="174DCFA7" w:rsidR="6F4E8771" w:rsidRPr="00EE5B95" w:rsidRDefault="6F4E8771"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1262F774" w:rsidRPr="00EE5B95">
        <w:rPr>
          <w:rFonts w:ascii="Times New Roman" w:hAnsi="Times New Roman" w:cs="Times New Roman"/>
          <w:sz w:val="26"/>
          <w:szCs w:val="26"/>
          <w:lang w:val="vi-VN"/>
        </w:rPr>
        <w:t>Trang Liên hệ cho phép khách hàng dễ dàng liên lạc với hệ thống y tế để giải đáp thắc mắc, yêu cầu hỗ trợ, hoặc gửi phản hồi. Trang này đóng vai trò cầu nối giữa khách hàng và đội ngũ hỗ trợ của hệ thống.</w:t>
      </w:r>
    </w:p>
    <w:p w14:paraId="5900EAE1" w14:textId="53D2C312" w:rsidR="6F4E8771" w:rsidRPr="00EE5B95" w:rsidRDefault="6F4E8771"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2C37D16B" w14:textId="2B000C58" w:rsidR="6F1CE382" w:rsidRPr="00EE5B95" w:rsidRDefault="6D954551"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4193A53C" wp14:editId="37B78AA2">
            <wp:extent cx="5283200" cy="3733800"/>
            <wp:effectExtent l="0" t="0" r="0" b="0"/>
            <wp:docPr id="1580768277" name="Picture 120404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048350"/>
                    <pic:cNvPicPr/>
                  </pic:nvPicPr>
                  <pic:blipFill>
                    <a:blip r:embed="rId54">
                      <a:extLst>
                        <a:ext uri="{28A0092B-C50C-407E-A947-70E740481C1C}">
                          <a14:useLocalDpi xmlns:a14="http://schemas.microsoft.com/office/drawing/2010/main" val="0"/>
                        </a:ext>
                      </a:extLst>
                    </a:blip>
                    <a:stretch>
                      <a:fillRect/>
                    </a:stretch>
                  </pic:blipFill>
                  <pic:spPr>
                    <a:xfrm>
                      <a:off x="0" y="0"/>
                      <a:ext cx="5283200" cy="3733800"/>
                    </a:xfrm>
                    <a:prstGeom prst="rect">
                      <a:avLst/>
                    </a:prstGeom>
                  </pic:spPr>
                </pic:pic>
              </a:graphicData>
            </a:graphic>
          </wp:inline>
        </w:drawing>
      </w:r>
    </w:p>
    <w:p w14:paraId="2EE5E30C" w14:textId="21BFEE89" w:rsidR="00C42E36" w:rsidRPr="00EE5B95" w:rsidRDefault="00C42E36" w:rsidP="004529A8">
      <w:pPr>
        <w:pStyle w:val="Caption"/>
        <w:spacing w:line="360" w:lineRule="auto"/>
        <w:rPr>
          <w:rFonts w:cs="Times New Roman"/>
          <w:sz w:val="26"/>
          <w:szCs w:val="26"/>
          <w:lang w:val="vi-VN"/>
        </w:rPr>
      </w:pPr>
      <w:bookmarkStart w:id="112" w:name="_Toc180713897"/>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29</w:t>
      </w:r>
      <w:r w:rsidR="00F56D7E">
        <w:rPr>
          <w:rFonts w:cs="Times New Roman"/>
          <w:sz w:val="26"/>
          <w:szCs w:val="26"/>
        </w:rPr>
        <w:fldChar w:fldCharType="end"/>
      </w:r>
      <w:r w:rsidRPr="00EE5B95">
        <w:rPr>
          <w:rFonts w:cs="Times New Roman"/>
          <w:sz w:val="26"/>
          <w:szCs w:val="26"/>
          <w:lang w:val="vi-VN"/>
        </w:rPr>
        <w:t xml:space="preserve"> Trang liên hệ</w:t>
      </w:r>
      <w:bookmarkEnd w:id="112"/>
    </w:p>
    <w:p w14:paraId="7ADF05DA" w14:textId="77777777" w:rsidR="004529A8" w:rsidRDefault="004529A8">
      <w:pPr>
        <w:rPr>
          <w:rFonts w:ascii="Times New Roman" w:hAnsi="Times New Roman" w:cs="Times New Roman"/>
          <w:b/>
          <w:bCs/>
          <w:sz w:val="26"/>
          <w:szCs w:val="26"/>
          <w:lang w:val="vi-VN"/>
        </w:rPr>
      </w:pPr>
      <w:bookmarkStart w:id="113" w:name="_Toc180704353"/>
      <w:r>
        <w:rPr>
          <w:rFonts w:ascii="Times New Roman" w:hAnsi="Times New Roman" w:cs="Times New Roman"/>
          <w:b/>
          <w:bCs/>
          <w:sz w:val="26"/>
          <w:szCs w:val="26"/>
          <w:lang w:val="vi-VN"/>
        </w:rPr>
        <w:br w:type="page"/>
      </w:r>
    </w:p>
    <w:p w14:paraId="6C604DD1" w14:textId="1B7F39F4" w:rsidR="51451C3B" w:rsidRPr="00EE5B95" w:rsidRDefault="51451C3B"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 xml:space="preserve">Trang tin </w:t>
      </w:r>
      <w:r w:rsidR="00E81AC7" w:rsidRPr="00EE5B95">
        <w:rPr>
          <w:rFonts w:ascii="Times New Roman" w:hAnsi="Times New Roman" w:cs="Times New Roman"/>
          <w:b/>
          <w:bCs/>
          <w:sz w:val="26"/>
          <w:szCs w:val="26"/>
          <w:lang w:val="vi-VN"/>
        </w:rPr>
        <w:t>tức</w:t>
      </w:r>
      <w:bookmarkEnd w:id="113"/>
    </w:p>
    <w:p w14:paraId="5DEEF713" w14:textId="001C472B" w:rsidR="6B06869B" w:rsidRPr="00EE5B95" w:rsidRDefault="6B06869B"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Tên màn hình: Trang </w:t>
      </w:r>
      <w:r w:rsidRPr="00EE5B95">
        <w:rPr>
          <w:rFonts w:ascii="Times New Roman" w:hAnsi="Times New Roman" w:cs="Times New Roman"/>
          <w:b/>
          <w:bCs/>
          <w:sz w:val="26"/>
          <w:szCs w:val="26"/>
          <w:lang w:val="vi-VN"/>
        </w:rPr>
        <w:t>tin tức</w:t>
      </w:r>
    </w:p>
    <w:p w14:paraId="716FA78B" w14:textId="4E6656F7" w:rsidR="6B06869B" w:rsidRPr="00EE5B95" w:rsidRDefault="6B06869B"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61B6E873" w14:textId="5E620363" w:rsidR="6B06869B" w:rsidRPr="00EE5B95" w:rsidRDefault="6B06869B"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771E96B7" w:rsidRPr="00EE5B95">
        <w:rPr>
          <w:rFonts w:ascii="Times New Roman" w:hAnsi="Times New Roman" w:cs="Times New Roman"/>
          <w:sz w:val="26"/>
          <w:szCs w:val="26"/>
          <w:lang w:val="vi-VN"/>
        </w:rPr>
        <w:t>Trang Tin tức cung cấp thông tin cập nhật, kiến thức y tế, và các hoạt động nổi bật của hệ thống y tế, nhằm mục đích giữ cho khách hàng và cộng đồng luôn được thông báo và nâng cao nhận thức về sức khỏe.</w:t>
      </w:r>
    </w:p>
    <w:p w14:paraId="33417E57" w14:textId="25AA0D97" w:rsidR="6B06869B" w:rsidRPr="00EE5B95" w:rsidRDefault="6B06869B"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2B2B1144" w14:textId="0EFA7141" w:rsidR="6D8020CF" w:rsidRPr="00EE5B95" w:rsidRDefault="6D8020CF" w:rsidP="004529A8">
      <w:pPr>
        <w:spacing w:line="360" w:lineRule="auto"/>
        <w:rPr>
          <w:rFonts w:ascii="Times New Roman" w:hAnsi="Times New Roman" w:cs="Times New Roman"/>
          <w:b/>
          <w:bCs/>
          <w:sz w:val="26"/>
          <w:szCs w:val="26"/>
          <w:lang w:val="vi-VN"/>
        </w:rPr>
      </w:pPr>
    </w:p>
    <w:p w14:paraId="3DFC334B" w14:textId="36B22E25" w:rsidR="57193CFA" w:rsidRPr="00EE5B95" w:rsidRDefault="6D954551"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01857D21" wp14:editId="7D63A1C9">
            <wp:extent cx="5251515" cy="3711407"/>
            <wp:effectExtent l="0" t="0" r="6350" b="3810"/>
            <wp:docPr id="331005655" name="Picture 118614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146641"/>
                    <pic:cNvPicPr/>
                  </pic:nvPicPr>
                  <pic:blipFill>
                    <a:blip r:embed="rId55">
                      <a:extLst>
                        <a:ext uri="{28A0092B-C50C-407E-A947-70E740481C1C}">
                          <a14:useLocalDpi xmlns:a14="http://schemas.microsoft.com/office/drawing/2010/main" val="0"/>
                        </a:ext>
                      </a:extLst>
                    </a:blip>
                    <a:stretch>
                      <a:fillRect/>
                    </a:stretch>
                  </pic:blipFill>
                  <pic:spPr>
                    <a:xfrm>
                      <a:off x="0" y="0"/>
                      <a:ext cx="5251515" cy="3711407"/>
                    </a:xfrm>
                    <a:prstGeom prst="rect">
                      <a:avLst/>
                    </a:prstGeom>
                  </pic:spPr>
                </pic:pic>
              </a:graphicData>
            </a:graphic>
          </wp:inline>
        </w:drawing>
      </w:r>
    </w:p>
    <w:p w14:paraId="7CFD9014" w14:textId="3F181B48" w:rsidR="00C42E36" w:rsidRPr="00EE5B95" w:rsidRDefault="00C42E36" w:rsidP="004529A8">
      <w:pPr>
        <w:pStyle w:val="Caption"/>
        <w:spacing w:line="360" w:lineRule="auto"/>
        <w:rPr>
          <w:rFonts w:cs="Times New Roman"/>
          <w:sz w:val="26"/>
          <w:szCs w:val="26"/>
          <w:lang w:val="vi-VN"/>
        </w:rPr>
      </w:pPr>
      <w:bookmarkStart w:id="114" w:name="_Toc180713898"/>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30</w:t>
      </w:r>
      <w:r w:rsidR="00F56D7E">
        <w:rPr>
          <w:rFonts w:cs="Times New Roman"/>
          <w:sz w:val="26"/>
          <w:szCs w:val="26"/>
        </w:rPr>
        <w:fldChar w:fldCharType="end"/>
      </w:r>
      <w:r w:rsidRPr="00EE5B95">
        <w:rPr>
          <w:rFonts w:cs="Times New Roman"/>
          <w:sz w:val="26"/>
          <w:szCs w:val="26"/>
          <w:lang w:val="vi-VN"/>
        </w:rPr>
        <w:t xml:space="preserve"> Trang tin tức</w:t>
      </w:r>
      <w:bookmarkEnd w:id="114"/>
    </w:p>
    <w:p w14:paraId="1AF59CD8" w14:textId="77777777" w:rsidR="004529A8" w:rsidRDefault="004529A8">
      <w:pPr>
        <w:rPr>
          <w:rFonts w:ascii="Times New Roman" w:hAnsi="Times New Roman" w:cs="Times New Roman"/>
          <w:b/>
          <w:bCs/>
          <w:sz w:val="26"/>
          <w:szCs w:val="26"/>
          <w:lang w:val="vi-VN"/>
        </w:rPr>
      </w:pPr>
      <w:bookmarkStart w:id="115" w:name="_Toc180704354"/>
      <w:r>
        <w:rPr>
          <w:rFonts w:ascii="Times New Roman" w:hAnsi="Times New Roman" w:cs="Times New Roman"/>
          <w:b/>
          <w:bCs/>
          <w:sz w:val="26"/>
          <w:szCs w:val="26"/>
          <w:lang w:val="vi-VN"/>
        </w:rPr>
        <w:br w:type="page"/>
      </w:r>
    </w:p>
    <w:p w14:paraId="03B635ED" w14:textId="58F06F95" w:rsidR="7C856557" w:rsidRPr="00EE5B95" w:rsidRDefault="7C856557"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danh sách phiếu khám bệnh</w:t>
      </w:r>
      <w:bookmarkEnd w:id="115"/>
    </w:p>
    <w:p w14:paraId="1934CE22" w14:textId="08A4BFE8" w:rsidR="7CF2DF91" w:rsidRPr="00EE5B95" w:rsidRDefault="7CF2DF91"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Trang danh sách phiếu khám bệnh</w:t>
      </w:r>
    </w:p>
    <w:p w14:paraId="08FB27F3" w14:textId="33858D1D" w:rsidR="7CF2DF91" w:rsidRPr="00EE5B95" w:rsidRDefault="7CF2DF91"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7171264C" w14:textId="16BAE614" w:rsidR="7CF2DF91" w:rsidRPr="00EE5B95" w:rsidRDefault="7CF2DF91"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32999952" w:rsidRPr="00EE5B95">
        <w:rPr>
          <w:rFonts w:ascii="Times New Roman" w:hAnsi="Times New Roman" w:cs="Times New Roman"/>
          <w:sz w:val="26"/>
          <w:szCs w:val="26"/>
          <w:lang w:val="vi-VN"/>
        </w:rPr>
        <w:t>Trang Danh sách phiếu khám bệnh cung cấp cho khách hàng  một cách tiếp cận dễ dàng và thuận tiện để xem, quản lý và theo dõi các phiếu khám bệnh đã được tạo ra trong hệ thống.</w:t>
      </w:r>
    </w:p>
    <w:p w14:paraId="7937DFA7" w14:textId="3295DCC1" w:rsidR="7CF2DF91" w:rsidRPr="00EE5B95" w:rsidRDefault="7CF2DF91"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6B58A736" w14:textId="46B96EF7" w:rsidR="3420F4A9" w:rsidRPr="00EE5B95" w:rsidRDefault="3420F4A9" w:rsidP="004529A8">
      <w:pPr>
        <w:spacing w:line="360" w:lineRule="auto"/>
        <w:rPr>
          <w:rFonts w:ascii="Times New Roman" w:hAnsi="Times New Roman" w:cs="Times New Roman"/>
          <w:b/>
          <w:bCs/>
          <w:sz w:val="26"/>
          <w:szCs w:val="26"/>
          <w:lang w:val="vi-VN"/>
        </w:rPr>
      </w:pPr>
    </w:p>
    <w:p w14:paraId="2E3ACC38" w14:textId="67B853E5" w:rsidR="7C856557" w:rsidRPr="00EE5B95" w:rsidRDefault="63878CAF"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46D1A38D" wp14:editId="1E1F67C0">
            <wp:extent cx="5310155" cy="3752850"/>
            <wp:effectExtent l="0" t="0" r="5080" b="0"/>
            <wp:docPr id="270114250" name="Picture 67430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302618"/>
                    <pic:cNvPicPr/>
                  </pic:nvPicPr>
                  <pic:blipFill>
                    <a:blip r:embed="rId56">
                      <a:extLst>
                        <a:ext uri="{28A0092B-C50C-407E-A947-70E740481C1C}">
                          <a14:useLocalDpi xmlns:a14="http://schemas.microsoft.com/office/drawing/2010/main" val="0"/>
                        </a:ext>
                      </a:extLst>
                    </a:blip>
                    <a:stretch>
                      <a:fillRect/>
                    </a:stretch>
                  </pic:blipFill>
                  <pic:spPr>
                    <a:xfrm>
                      <a:off x="0" y="0"/>
                      <a:ext cx="5310155" cy="3752850"/>
                    </a:xfrm>
                    <a:prstGeom prst="rect">
                      <a:avLst/>
                    </a:prstGeom>
                  </pic:spPr>
                </pic:pic>
              </a:graphicData>
            </a:graphic>
          </wp:inline>
        </w:drawing>
      </w:r>
    </w:p>
    <w:p w14:paraId="50AF8CA7" w14:textId="6DB1E2D6" w:rsidR="00C42E36" w:rsidRPr="00EE5B95" w:rsidRDefault="00C42E36" w:rsidP="004529A8">
      <w:pPr>
        <w:pStyle w:val="Caption"/>
        <w:spacing w:line="360" w:lineRule="auto"/>
        <w:rPr>
          <w:rFonts w:cs="Times New Roman"/>
          <w:sz w:val="26"/>
          <w:szCs w:val="26"/>
          <w:lang w:val="vi-VN"/>
        </w:rPr>
      </w:pPr>
      <w:bookmarkStart w:id="116" w:name="_Toc180713899"/>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31</w:t>
      </w:r>
      <w:r w:rsidR="00F56D7E">
        <w:rPr>
          <w:rFonts w:cs="Times New Roman"/>
          <w:sz w:val="26"/>
          <w:szCs w:val="26"/>
        </w:rPr>
        <w:fldChar w:fldCharType="end"/>
      </w:r>
      <w:r w:rsidRPr="00EE5B95">
        <w:rPr>
          <w:rFonts w:cs="Times New Roman"/>
          <w:sz w:val="26"/>
          <w:szCs w:val="26"/>
          <w:lang w:val="vi-VN"/>
        </w:rPr>
        <w:t xml:space="preserve"> Trang danh sách phiếu khám bệnh</w:t>
      </w:r>
      <w:bookmarkEnd w:id="116"/>
    </w:p>
    <w:p w14:paraId="1027C6EC" w14:textId="77777777" w:rsidR="004529A8" w:rsidRDefault="004529A8">
      <w:pPr>
        <w:rPr>
          <w:rFonts w:ascii="Times New Roman" w:hAnsi="Times New Roman" w:cs="Times New Roman"/>
          <w:b/>
          <w:bCs/>
          <w:sz w:val="26"/>
          <w:szCs w:val="26"/>
          <w:lang w:val="vi-VN"/>
        </w:rPr>
      </w:pPr>
      <w:bookmarkStart w:id="117" w:name="_Toc180704355"/>
      <w:r>
        <w:rPr>
          <w:rFonts w:ascii="Times New Roman" w:hAnsi="Times New Roman" w:cs="Times New Roman"/>
          <w:b/>
          <w:bCs/>
          <w:sz w:val="26"/>
          <w:szCs w:val="26"/>
          <w:lang w:val="vi-VN"/>
        </w:rPr>
        <w:br w:type="page"/>
      </w:r>
    </w:p>
    <w:p w14:paraId="47EDC3B9" w14:textId="5B8ECBA8" w:rsidR="7C856557" w:rsidRPr="00EE5B95" w:rsidRDefault="7C856557"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phiếu khám bệnh</w:t>
      </w:r>
      <w:bookmarkEnd w:id="117"/>
    </w:p>
    <w:p w14:paraId="48A218CC" w14:textId="7011BE18" w:rsidR="1E1FB0B5" w:rsidRPr="00EE5B95" w:rsidRDefault="1E1FB0B5"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Trang  phiếu khám bệnh</w:t>
      </w:r>
    </w:p>
    <w:p w14:paraId="358F5B1A" w14:textId="33858D1D" w:rsidR="1E1FB0B5" w:rsidRPr="00EE5B95" w:rsidRDefault="1E1FB0B5"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5C8E1AAE" w14:textId="40E0E3D0" w:rsidR="1E1FB0B5" w:rsidRPr="00EE5B95" w:rsidRDefault="1E1FB0B5"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Trang </w:t>
      </w:r>
      <w:r w:rsidR="30359FB1" w:rsidRPr="00EE5B95">
        <w:rPr>
          <w:rFonts w:ascii="Times New Roman" w:hAnsi="Times New Roman" w:cs="Times New Roman"/>
          <w:sz w:val="26"/>
          <w:szCs w:val="26"/>
          <w:lang w:val="vi-VN"/>
        </w:rPr>
        <w:t>Phiếu khám bệnh cung cấp thông tin chi tiết về mỗi cuộc khám bệnh của bệnh nhân</w:t>
      </w:r>
      <w:r w:rsidR="5ECB352C" w:rsidRPr="00EE5B95">
        <w:rPr>
          <w:rFonts w:ascii="Times New Roman" w:hAnsi="Times New Roman" w:cs="Times New Roman"/>
          <w:sz w:val="26"/>
          <w:szCs w:val="26"/>
          <w:lang w:val="vi-VN"/>
        </w:rPr>
        <w:t xml:space="preserve"> bao gôm thông tin cá nhân cơ bản của bệnh nhân, tên bác sĩ, ngày khám, ca khám...</w:t>
      </w:r>
    </w:p>
    <w:p w14:paraId="480581C1" w14:textId="5FF1F6F1" w:rsidR="1E1FB0B5" w:rsidRPr="00EE5B95" w:rsidRDefault="1E1FB0B5"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159EC41D" w14:textId="799C3AC4" w:rsidR="3F404094" w:rsidRPr="00EE5B95" w:rsidRDefault="63878CAF"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5CB1F0FA" wp14:editId="391E4095">
            <wp:extent cx="5269852" cy="3724366"/>
            <wp:effectExtent l="0" t="0" r="7620" b="0"/>
            <wp:docPr id="75281397" name="Picture 58625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250650"/>
                    <pic:cNvPicPr/>
                  </pic:nvPicPr>
                  <pic:blipFill>
                    <a:blip r:embed="rId57">
                      <a:extLst>
                        <a:ext uri="{28A0092B-C50C-407E-A947-70E740481C1C}">
                          <a14:useLocalDpi xmlns:a14="http://schemas.microsoft.com/office/drawing/2010/main" val="0"/>
                        </a:ext>
                      </a:extLst>
                    </a:blip>
                    <a:stretch>
                      <a:fillRect/>
                    </a:stretch>
                  </pic:blipFill>
                  <pic:spPr>
                    <a:xfrm>
                      <a:off x="0" y="0"/>
                      <a:ext cx="5269852" cy="3724366"/>
                    </a:xfrm>
                    <a:prstGeom prst="rect">
                      <a:avLst/>
                    </a:prstGeom>
                  </pic:spPr>
                </pic:pic>
              </a:graphicData>
            </a:graphic>
          </wp:inline>
        </w:drawing>
      </w:r>
    </w:p>
    <w:p w14:paraId="1BADAB88" w14:textId="43C9267E" w:rsidR="00C42E36" w:rsidRPr="00EE5B95" w:rsidRDefault="00C42E36" w:rsidP="004529A8">
      <w:pPr>
        <w:pStyle w:val="Caption"/>
        <w:spacing w:line="360" w:lineRule="auto"/>
        <w:rPr>
          <w:rFonts w:cs="Times New Roman"/>
          <w:sz w:val="26"/>
          <w:szCs w:val="26"/>
          <w:lang w:val="vi-VN"/>
        </w:rPr>
      </w:pPr>
      <w:bookmarkStart w:id="118" w:name="_Toc180713900"/>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32</w:t>
      </w:r>
      <w:r w:rsidR="00F56D7E">
        <w:rPr>
          <w:rFonts w:cs="Times New Roman"/>
          <w:sz w:val="26"/>
          <w:szCs w:val="26"/>
        </w:rPr>
        <w:fldChar w:fldCharType="end"/>
      </w:r>
      <w:r w:rsidRPr="00EE5B95">
        <w:rPr>
          <w:rFonts w:cs="Times New Roman"/>
          <w:sz w:val="26"/>
          <w:szCs w:val="26"/>
          <w:lang w:val="vi-VN"/>
        </w:rPr>
        <w:t xml:space="preserve"> Trang phiếu khám bệnh</w:t>
      </w:r>
      <w:bookmarkEnd w:id="118"/>
    </w:p>
    <w:p w14:paraId="665F566E" w14:textId="77777777" w:rsidR="004529A8" w:rsidRDefault="004529A8">
      <w:pPr>
        <w:rPr>
          <w:rFonts w:ascii="Times New Roman" w:hAnsi="Times New Roman" w:cs="Times New Roman"/>
          <w:b/>
          <w:bCs/>
          <w:sz w:val="26"/>
          <w:szCs w:val="26"/>
          <w:lang w:val="vi-VN"/>
        </w:rPr>
      </w:pPr>
      <w:bookmarkStart w:id="119" w:name="_Toc180704356"/>
      <w:r>
        <w:rPr>
          <w:rFonts w:ascii="Times New Roman" w:hAnsi="Times New Roman" w:cs="Times New Roman"/>
          <w:b/>
          <w:bCs/>
          <w:sz w:val="26"/>
          <w:szCs w:val="26"/>
          <w:lang w:val="vi-VN"/>
        </w:rPr>
        <w:br w:type="page"/>
      </w:r>
    </w:p>
    <w:p w14:paraId="271609C6" w14:textId="61070BDF" w:rsidR="7C856557" w:rsidRPr="00EE5B95" w:rsidRDefault="2527233C"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thông tin tài khoản</w:t>
      </w:r>
      <w:bookmarkEnd w:id="119"/>
    </w:p>
    <w:p w14:paraId="5F950934" w14:textId="4876D174" w:rsidR="2DD74080" w:rsidRPr="00EE5B95" w:rsidRDefault="6E881250"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Trang thông tin tài khoản</w:t>
      </w:r>
    </w:p>
    <w:p w14:paraId="210DAC7E" w14:textId="62184612" w:rsidR="2DD74080" w:rsidRPr="00EE5B95" w:rsidRDefault="6E881250"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2C30A032" w14:textId="761DA2E3" w:rsidR="2DD74080" w:rsidRPr="00EE5B95" w:rsidRDefault="6E881250"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0E88EC6B" w:rsidRPr="00EE5B95">
        <w:rPr>
          <w:rFonts w:ascii="Times New Roman" w:hAnsi="Times New Roman" w:cs="Times New Roman"/>
          <w:sz w:val="26"/>
          <w:szCs w:val="26"/>
          <w:lang w:val="vi-VN"/>
        </w:rPr>
        <w:t>Trang Thông tin tài khoản cung cấp cho người dùng một nền tảng dễ dàng để quản lý và cập nhật thông tin cá nhân, giúp cải thiện trải nghiệm người dùng và đảm bảo thông tin luôn chính xác và đầy đủ.</w:t>
      </w:r>
    </w:p>
    <w:p w14:paraId="2A4A97FF" w14:textId="0781F8F4" w:rsidR="2DD74080" w:rsidRPr="00EE5B95" w:rsidRDefault="6E881250"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5E6C6386" w14:textId="53E31475" w:rsidR="2DD74080" w:rsidRPr="00EE5B95" w:rsidRDefault="2DD74080" w:rsidP="004529A8">
      <w:pPr>
        <w:spacing w:line="360" w:lineRule="auto"/>
        <w:rPr>
          <w:rFonts w:ascii="Times New Roman" w:hAnsi="Times New Roman" w:cs="Times New Roman"/>
          <w:b/>
          <w:bCs/>
          <w:sz w:val="26"/>
          <w:szCs w:val="26"/>
          <w:lang w:val="vi-VN"/>
        </w:rPr>
      </w:pPr>
    </w:p>
    <w:p w14:paraId="411E395F" w14:textId="3CEC4A0A" w:rsidR="2527233C" w:rsidRPr="00EE5B95" w:rsidRDefault="63878CAF"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424141AE" wp14:editId="468E56B5">
            <wp:extent cx="5343525" cy="3776434"/>
            <wp:effectExtent l="0" t="0" r="0" b="0"/>
            <wp:docPr id="487529941" name="Picture 121637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373455"/>
                    <pic:cNvPicPr/>
                  </pic:nvPicPr>
                  <pic:blipFill>
                    <a:blip r:embed="rId58">
                      <a:extLst>
                        <a:ext uri="{28A0092B-C50C-407E-A947-70E740481C1C}">
                          <a14:useLocalDpi xmlns:a14="http://schemas.microsoft.com/office/drawing/2010/main" val="0"/>
                        </a:ext>
                      </a:extLst>
                    </a:blip>
                    <a:stretch>
                      <a:fillRect/>
                    </a:stretch>
                  </pic:blipFill>
                  <pic:spPr>
                    <a:xfrm>
                      <a:off x="0" y="0"/>
                      <a:ext cx="5343525" cy="3776434"/>
                    </a:xfrm>
                    <a:prstGeom prst="rect">
                      <a:avLst/>
                    </a:prstGeom>
                  </pic:spPr>
                </pic:pic>
              </a:graphicData>
            </a:graphic>
          </wp:inline>
        </w:drawing>
      </w:r>
    </w:p>
    <w:p w14:paraId="0E12260E" w14:textId="7BB09380" w:rsidR="00C42E36" w:rsidRPr="00EE5B95" w:rsidRDefault="00C42E36" w:rsidP="004529A8">
      <w:pPr>
        <w:pStyle w:val="Caption"/>
        <w:spacing w:line="360" w:lineRule="auto"/>
        <w:rPr>
          <w:rFonts w:cs="Times New Roman"/>
          <w:sz w:val="26"/>
          <w:szCs w:val="26"/>
          <w:lang w:val="vi-VN"/>
        </w:rPr>
      </w:pPr>
      <w:bookmarkStart w:id="120" w:name="_Toc180713901"/>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33</w:t>
      </w:r>
      <w:r w:rsidR="00F56D7E">
        <w:rPr>
          <w:rFonts w:cs="Times New Roman"/>
          <w:sz w:val="26"/>
          <w:szCs w:val="26"/>
        </w:rPr>
        <w:fldChar w:fldCharType="end"/>
      </w:r>
      <w:r w:rsidRPr="00EE5B95">
        <w:rPr>
          <w:rFonts w:cs="Times New Roman"/>
          <w:sz w:val="26"/>
          <w:szCs w:val="26"/>
          <w:lang w:val="vi-VN"/>
        </w:rPr>
        <w:t xml:space="preserve"> Trang thông tin tài khoản</w:t>
      </w:r>
      <w:bookmarkEnd w:id="120"/>
    </w:p>
    <w:p w14:paraId="419559EC" w14:textId="77777777" w:rsidR="004529A8" w:rsidRDefault="004529A8">
      <w:pPr>
        <w:rPr>
          <w:rFonts w:ascii="Times New Roman" w:hAnsi="Times New Roman" w:cs="Times New Roman"/>
          <w:b/>
          <w:bCs/>
          <w:sz w:val="26"/>
          <w:szCs w:val="26"/>
          <w:lang w:val="vi-VN"/>
        </w:rPr>
      </w:pPr>
      <w:bookmarkStart w:id="121" w:name="_Toc180704357"/>
      <w:r>
        <w:rPr>
          <w:rFonts w:ascii="Times New Roman" w:hAnsi="Times New Roman" w:cs="Times New Roman"/>
          <w:b/>
          <w:bCs/>
          <w:sz w:val="26"/>
          <w:szCs w:val="26"/>
          <w:lang w:val="vi-VN"/>
        </w:rPr>
        <w:br w:type="page"/>
      </w:r>
    </w:p>
    <w:p w14:paraId="0C80ADF7" w14:textId="7283B3CB" w:rsidR="67F17D7A" w:rsidRPr="00EE5B95" w:rsidRDefault="67F17D7A"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tạo hồ sơ bệnh án</w:t>
      </w:r>
      <w:bookmarkEnd w:id="121"/>
    </w:p>
    <w:p w14:paraId="60A0DBFC" w14:textId="3F9B47B8" w:rsidR="594353A0" w:rsidRPr="00EE5B95" w:rsidRDefault="594353A0"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Trang tạo hồ sơ bệnh án</w:t>
      </w:r>
    </w:p>
    <w:p w14:paraId="5B1F82D1" w14:textId="6C115FA8" w:rsidR="594353A0" w:rsidRPr="00EE5B95" w:rsidRDefault="594353A0"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3E2F097C" w14:textId="46FDA84B" w:rsidR="298DAB58" w:rsidRPr="00EE5B95" w:rsidRDefault="594353A0"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Trang </w:t>
      </w:r>
      <w:r w:rsidR="368460AA" w:rsidRPr="00EE5B95">
        <w:rPr>
          <w:rFonts w:ascii="Times New Roman" w:hAnsi="Times New Roman" w:cs="Times New Roman"/>
          <w:sz w:val="26"/>
          <w:szCs w:val="26"/>
          <w:lang w:val="vi-VN"/>
        </w:rPr>
        <w:t>Cung cấp các trường để nhập thông tin chi tiết về bệnh nhân như tên, tuổi, giới tính, tiền sử bệnh, triệu chứng hiện tại và các thông tin y tế liên quan, giúp tạo ra hồ sơ bệnh án đầy đủ và chính xác.</w:t>
      </w:r>
    </w:p>
    <w:p w14:paraId="635F1894" w14:textId="6C4D86BE" w:rsidR="70CA2C1B" w:rsidRPr="00EE5B95" w:rsidRDefault="70CA2C1B"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Hinh ảnh:</w:t>
      </w:r>
    </w:p>
    <w:p w14:paraId="6D07768D" w14:textId="7E9B74C5" w:rsidR="67F17D7A" w:rsidRPr="00EE5B95" w:rsidRDefault="63878CAF"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3CBB0E76" wp14:editId="33D263B1">
            <wp:extent cx="5256374" cy="3714842"/>
            <wp:effectExtent l="0" t="0" r="1905" b="0"/>
            <wp:docPr id="102700893" name="Picture 81894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947695"/>
                    <pic:cNvPicPr/>
                  </pic:nvPicPr>
                  <pic:blipFill>
                    <a:blip r:embed="rId59">
                      <a:extLst>
                        <a:ext uri="{28A0092B-C50C-407E-A947-70E740481C1C}">
                          <a14:useLocalDpi xmlns:a14="http://schemas.microsoft.com/office/drawing/2010/main" val="0"/>
                        </a:ext>
                      </a:extLst>
                    </a:blip>
                    <a:stretch>
                      <a:fillRect/>
                    </a:stretch>
                  </pic:blipFill>
                  <pic:spPr>
                    <a:xfrm>
                      <a:off x="0" y="0"/>
                      <a:ext cx="5256374" cy="3714842"/>
                    </a:xfrm>
                    <a:prstGeom prst="rect">
                      <a:avLst/>
                    </a:prstGeom>
                  </pic:spPr>
                </pic:pic>
              </a:graphicData>
            </a:graphic>
          </wp:inline>
        </w:drawing>
      </w:r>
    </w:p>
    <w:p w14:paraId="30F2513C" w14:textId="3411EE4D" w:rsidR="00C42E36" w:rsidRPr="00EE5B95" w:rsidRDefault="00C42E36" w:rsidP="004529A8">
      <w:pPr>
        <w:pStyle w:val="Caption"/>
        <w:spacing w:line="360" w:lineRule="auto"/>
        <w:rPr>
          <w:rFonts w:cs="Times New Roman"/>
          <w:sz w:val="26"/>
          <w:szCs w:val="26"/>
          <w:lang w:val="vi-VN"/>
        </w:rPr>
      </w:pPr>
      <w:bookmarkStart w:id="122" w:name="_Toc180713902"/>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34</w:t>
      </w:r>
      <w:r w:rsidR="00F56D7E">
        <w:rPr>
          <w:rFonts w:cs="Times New Roman"/>
          <w:sz w:val="26"/>
          <w:szCs w:val="26"/>
        </w:rPr>
        <w:fldChar w:fldCharType="end"/>
      </w:r>
      <w:r w:rsidRPr="00EE5B95">
        <w:rPr>
          <w:rFonts w:cs="Times New Roman"/>
          <w:sz w:val="26"/>
          <w:szCs w:val="26"/>
          <w:lang w:val="vi-VN"/>
        </w:rPr>
        <w:t xml:space="preserve"> Trang tạo hồ sơ bệnh án</w:t>
      </w:r>
      <w:bookmarkEnd w:id="122"/>
    </w:p>
    <w:p w14:paraId="4C7AED0E" w14:textId="77777777" w:rsidR="004529A8" w:rsidRDefault="004529A8">
      <w:pPr>
        <w:rPr>
          <w:rFonts w:ascii="Times New Roman" w:hAnsi="Times New Roman" w:cs="Times New Roman"/>
          <w:b/>
          <w:bCs/>
          <w:sz w:val="26"/>
          <w:szCs w:val="26"/>
          <w:lang w:val="vi-VN"/>
        </w:rPr>
      </w:pPr>
      <w:bookmarkStart w:id="123" w:name="_Toc180704358"/>
      <w:r>
        <w:rPr>
          <w:rFonts w:ascii="Times New Roman" w:hAnsi="Times New Roman" w:cs="Times New Roman"/>
          <w:b/>
          <w:bCs/>
          <w:sz w:val="26"/>
          <w:szCs w:val="26"/>
          <w:lang w:val="vi-VN"/>
        </w:rPr>
        <w:br w:type="page"/>
      </w:r>
    </w:p>
    <w:p w14:paraId="69CD6BD5" w14:textId="19A79139" w:rsidR="67F17D7A" w:rsidRPr="00EE5B95" w:rsidRDefault="67F17D7A"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xem hồ sơ bệnh án</w:t>
      </w:r>
      <w:bookmarkEnd w:id="123"/>
    </w:p>
    <w:p w14:paraId="0A76F19D" w14:textId="3F9B47B8" w:rsidR="476BBA60" w:rsidRPr="00EE5B95" w:rsidRDefault="476BBA60"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Trang tạo hồ sơ bệnh án</w:t>
      </w:r>
    </w:p>
    <w:p w14:paraId="3A47B7A1" w14:textId="6C115FA8" w:rsidR="476BBA60" w:rsidRPr="00EE5B95" w:rsidRDefault="476BBA60"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11191C2E" w14:textId="32A30B42" w:rsidR="476BBA60" w:rsidRPr="00EE5B95" w:rsidRDefault="476BBA60"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Trang tạo hồ sơ bệnh án cung cấp một cái nhìn tổng quan về hồ sơ bệnh án, bao gồm các thông tin quan trọng như tên bệnh nhân, ngày sinh, tiền sử bệnh, </w:t>
      </w:r>
      <w:r w:rsidR="28A921D7" w:rsidRPr="00EE5B95">
        <w:rPr>
          <w:rFonts w:ascii="Times New Roman" w:hAnsi="Times New Roman" w:cs="Times New Roman"/>
          <w:sz w:val="26"/>
          <w:szCs w:val="26"/>
          <w:lang w:val="vi-VN"/>
        </w:rPr>
        <w:t>nghề nghiệp...</w:t>
      </w:r>
    </w:p>
    <w:p w14:paraId="3CBD4CB5" w14:textId="6C4D86BE" w:rsidR="476BBA60" w:rsidRPr="00EE5B95" w:rsidRDefault="476BBA60"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Hinh ảnh:</w:t>
      </w:r>
    </w:p>
    <w:p w14:paraId="13C83BC1" w14:textId="633928F9" w:rsidR="15F4F0D5" w:rsidRPr="00EE5B95" w:rsidRDefault="15F4F0D5" w:rsidP="004529A8">
      <w:pPr>
        <w:spacing w:line="360" w:lineRule="auto"/>
        <w:rPr>
          <w:rFonts w:ascii="Times New Roman" w:hAnsi="Times New Roman" w:cs="Times New Roman"/>
          <w:b/>
          <w:bCs/>
          <w:sz w:val="26"/>
          <w:szCs w:val="26"/>
          <w:lang w:val="vi-VN"/>
        </w:rPr>
      </w:pPr>
    </w:p>
    <w:p w14:paraId="078CFC31" w14:textId="0A3F6E75" w:rsidR="67F17D7A" w:rsidRPr="00EE5B95" w:rsidRDefault="63878CAF"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1F690A9D" wp14:editId="0E326E13">
            <wp:extent cx="5256244" cy="3714750"/>
            <wp:effectExtent l="0" t="0" r="1905" b="0"/>
            <wp:docPr id="1847556329" name="Picture 151985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854237"/>
                    <pic:cNvPicPr/>
                  </pic:nvPicPr>
                  <pic:blipFill>
                    <a:blip r:embed="rId60">
                      <a:extLst>
                        <a:ext uri="{28A0092B-C50C-407E-A947-70E740481C1C}">
                          <a14:useLocalDpi xmlns:a14="http://schemas.microsoft.com/office/drawing/2010/main" val="0"/>
                        </a:ext>
                      </a:extLst>
                    </a:blip>
                    <a:stretch>
                      <a:fillRect/>
                    </a:stretch>
                  </pic:blipFill>
                  <pic:spPr>
                    <a:xfrm>
                      <a:off x="0" y="0"/>
                      <a:ext cx="5256244" cy="3714750"/>
                    </a:xfrm>
                    <a:prstGeom prst="rect">
                      <a:avLst/>
                    </a:prstGeom>
                  </pic:spPr>
                </pic:pic>
              </a:graphicData>
            </a:graphic>
          </wp:inline>
        </w:drawing>
      </w:r>
    </w:p>
    <w:p w14:paraId="300A23EA" w14:textId="47AD395E" w:rsidR="00C42E36" w:rsidRPr="00EE5B95" w:rsidRDefault="00C42E36" w:rsidP="004529A8">
      <w:pPr>
        <w:pStyle w:val="Caption"/>
        <w:spacing w:line="360" w:lineRule="auto"/>
        <w:rPr>
          <w:rFonts w:cs="Times New Roman"/>
          <w:sz w:val="26"/>
          <w:szCs w:val="26"/>
          <w:lang w:val="vi-VN"/>
        </w:rPr>
      </w:pPr>
      <w:bookmarkStart w:id="124" w:name="_Toc180713903"/>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35</w:t>
      </w:r>
      <w:r w:rsidR="00F56D7E">
        <w:rPr>
          <w:rFonts w:cs="Times New Roman"/>
          <w:sz w:val="26"/>
          <w:szCs w:val="26"/>
        </w:rPr>
        <w:fldChar w:fldCharType="end"/>
      </w:r>
      <w:r w:rsidRPr="00EE5B95">
        <w:rPr>
          <w:rFonts w:cs="Times New Roman"/>
          <w:sz w:val="26"/>
          <w:szCs w:val="26"/>
          <w:lang w:val="vi-VN"/>
        </w:rPr>
        <w:t xml:space="preserve"> Trang xem hồ sơ bệnh án</w:t>
      </w:r>
      <w:bookmarkEnd w:id="124"/>
    </w:p>
    <w:p w14:paraId="49EA3F0B" w14:textId="77777777" w:rsidR="004529A8" w:rsidRDefault="004529A8">
      <w:pPr>
        <w:rPr>
          <w:rFonts w:ascii="Times New Roman" w:hAnsi="Times New Roman" w:cs="Times New Roman"/>
          <w:b/>
          <w:bCs/>
          <w:sz w:val="26"/>
          <w:szCs w:val="26"/>
          <w:lang w:val="vi-VN"/>
        </w:rPr>
      </w:pPr>
      <w:bookmarkStart w:id="125" w:name="_Toc180704359"/>
      <w:r>
        <w:rPr>
          <w:rFonts w:ascii="Times New Roman" w:hAnsi="Times New Roman" w:cs="Times New Roman"/>
          <w:b/>
          <w:bCs/>
          <w:sz w:val="26"/>
          <w:szCs w:val="26"/>
          <w:lang w:val="vi-VN"/>
        </w:rPr>
        <w:br w:type="page"/>
      </w:r>
    </w:p>
    <w:p w14:paraId="5FBA7B2A" w14:textId="22E51884" w:rsidR="67F17D7A" w:rsidRPr="00EE5B95" w:rsidRDefault="67F17D7A"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lịch khám của tôi</w:t>
      </w:r>
      <w:bookmarkEnd w:id="125"/>
    </w:p>
    <w:p w14:paraId="23F35271" w14:textId="2C303FB7" w:rsidR="4C45D13D" w:rsidRPr="00EE5B95" w:rsidRDefault="4C45D13D"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Trang</w:t>
      </w:r>
      <w:r w:rsidRPr="00EE5B95">
        <w:rPr>
          <w:rFonts w:ascii="Times New Roman" w:hAnsi="Times New Roman" w:cs="Times New Roman"/>
          <w:b/>
          <w:sz w:val="26"/>
          <w:szCs w:val="26"/>
          <w:lang w:val="vi-VN"/>
        </w:rPr>
        <w:t xml:space="preserve"> </w:t>
      </w:r>
      <w:r w:rsidRPr="00EE5B95">
        <w:rPr>
          <w:rFonts w:ascii="Times New Roman" w:hAnsi="Times New Roman" w:cs="Times New Roman"/>
          <w:sz w:val="26"/>
          <w:szCs w:val="26"/>
          <w:lang w:val="vi-VN"/>
        </w:rPr>
        <w:t>lịch khám của tôi</w:t>
      </w:r>
    </w:p>
    <w:p w14:paraId="15BC2054" w14:textId="1BE1ADBD" w:rsidR="4C45D13D" w:rsidRPr="00EE5B95" w:rsidRDefault="4C45D13D"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301E3A15" w14:textId="03CA408A" w:rsidR="4C45D13D" w:rsidRPr="00EE5B95" w:rsidRDefault="4C45D13D"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Mục đích của chức năng: Trang Lịch khám của tôi cung cấp cho bệnh nhân một công cụ thuận tiện để theo dõi và quản lý các cuộc hẹn khám bệnh, giúp họ dễ dàng nắm bắt thông tin và chuẩn bị cho các cuộc hẹn với bác sĩ.</w:t>
      </w:r>
    </w:p>
    <w:p w14:paraId="556E1286" w14:textId="51AD7B30" w:rsidR="4C45D13D" w:rsidRPr="00EE5B95" w:rsidRDefault="5E63D53E"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w:t>
      </w:r>
      <w:r w:rsidR="4C45D13D" w:rsidRPr="00EE5B95">
        <w:rPr>
          <w:rFonts w:ascii="Times New Roman" w:hAnsi="Times New Roman" w:cs="Times New Roman"/>
          <w:sz w:val="26"/>
          <w:szCs w:val="26"/>
          <w:lang w:val="vi-VN"/>
        </w:rPr>
        <w:t xml:space="preserve"> ảnh:</w:t>
      </w:r>
    </w:p>
    <w:p w14:paraId="51116447" w14:textId="0EE24456" w:rsidR="49B06D26" w:rsidRPr="00EE5B95" w:rsidRDefault="49B06D26" w:rsidP="004529A8">
      <w:pPr>
        <w:spacing w:line="360" w:lineRule="auto"/>
        <w:rPr>
          <w:rFonts w:ascii="Times New Roman" w:hAnsi="Times New Roman" w:cs="Times New Roman"/>
          <w:b/>
          <w:bCs/>
          <w:sz w:val="26"/>
          <w:szCs w:val="26"/>
          <w:lang w:val="vi-VN"/>
        </w:rPr>
      </w:pPr>
    </w:p>
    <w:p w14:paraId="31ED068D" w14:textId="460B8652" w:rsidR="67F17D7A" w:rsidRPr="00EE5B95" w:rsidRDefault="13193247"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008689B1" wp14:editId="57380AA8">
            <wp:extent cx="5286375" cy="3736044"/>
            <wp:effectExtent l="0" t="0" r="0" b="0"/>
            <wp:docPr id="696534894" name="Picture 3483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0350"/>
                    <pic:cNvPicPr/>
                  </pic:nvPicPr>
                  <pic:blipFill>
                    <a:blip r:embed="rId61">
                      <a:extLst>
                        <a:ext uri="{28A0092B-C50C-407E-A947-70E740481C1C}">
                          <a14:useLocalDpi xmlns:a14="http://schemas.microsoft.com/office/drawing/2010/main" val="0"/>
                        </a:ext>
                      </a:extLst>
                    </a:blip>
                    <a:stretch>
                      <a:fillRect/>
                    </a:stretch>
                  </pic:blipFill>
                  <pic:spPr>
                    <a:xfrm>
                      <a:off x="0" y="0"/>
                      <a:ext cx="5286375" cy="3736044"/>
                    </a:xfrm>
                    <a:prstGeom prst="rect">
                      <a:avLst/>
                    </a:prstGeom>
                  </pic:spPr>
                </pic:pic>
              </a:graphicData>
            </a:graphic>
          </wp:inline>
        </w:drawing>
      </w:r>
    </w:p>
    <w:p w14:paraId="6E0D7BA1" w14:textId="4DAE734F" w:rsidR="00C42E36" w:rsidRPr="00EE5B95" w:rsidRDefault="00C42E36" w:rsidP="004529A8">
      <w:pPr>
        <w:pStyle w:val="Caption"/>
        <w:spacing w:line="360" w:lineRule="auto"/>
        <w:rPr>
          <w:rFonts w:cs="Times New Roman"/>
          <w:sz w:val="26"/>
          <w:szCs w:val="26"/>
          <w:lang w:val="vi-VN"/>
        </w:rPr>
      </w:pPr>
      <w:bookmarkStart w:id="126" w:name="_Toc180713904"/>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36</w:t>
      </w:r>
      <w:r w:rsidR="00F56D7E">
        <w:rPr>
          <w:rFonts w:cs="Times New Roman"/>
          <w:sz w:val="26"/>
          <w:szCs w:val="26"/>
        </w:rPr>
        <w:fldChar w:fldCharType="end"/>
      </w:r>
      <w:r w:rsidRPr="00EE5B95">
        <w:rPr>
          <w:rFonts w:cs="Times New Roman"/>
          <w:sz w:val="26"/>
          <w:szCs w:val="26"/>
          <w:lang w:val="vi-VN"/>
        </w:rPr>
        <w:t xml:space="preserve"> Trang lịch khám của tôi</w:t>
      </w:r>
      <w:bookmarkEnd w:id="126"/>
    </w:p>
    <w:p w14:paraId="1063414C" w14:textId="77777777" w:rsidR="004529A8" w:rsidRDefault="004529A8">
      <w:pPr>
        <w:rPr>
          <w:rFonts w:ascii="Times New Roman" w:hAnsi="Times New Roman" w:cs="Times New Roman"/>
          <w:b/>
          <w:bCs/>
          <w:sz w:val="26"/>
          <w:szCs w:val="26"/>
          <w:lang w:val="vi-VN"/>
        </w:rPr>
      </w:pPr>
      <w:bookmarkStart w:id="127" w:name="_Toc180704360"/>
      <w:r>
        <w:rPr>
          <w:rFonts w:ascii="Times New Roman" w:hAnsi="Times New Roman" w:cs="Times New Roman"/>
          <w:b/>
          <w:bCs/>
          <w:sz w:val="26"/>
          <w:szCs w:val="26"/>
          <w:lang w:val="vi-VN"/>
        </w:rPr>
        <w:br w:type="page"/>
      </w:r>
    </w:p>
    <w:p w14:paraId="7642D88A" w14:textId="3A816097" w:rsidR="67F17D7A" w:rsidRPr="00EE5B95" w:rsidRDefault="67F17D7A"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thông báo</w:t>
      </w:r>
      <w:bookmarkEnd w:id="127"/>
    </w:p>
    <w:p w14:paraId="63B776AC" w14:textId="0C2C9538" w:rsidR="725C88E5" w:rsidRPr="00EE5B95" w:rsidRDefault="725C88E5"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Trang thông báo</w:t>
      </w:r>
    </w:p>
    <w:p w14:paraId="6D0F2D30" w14:textId="7166A20B" w:rsidR="725C88E5" w:rsidRPr="00EE5B95" w:rsidRDefault="725C88E5"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62578483" w14:textId="603CDA67" w:rsidR="725C88E5" w:rsidRPr="00EE5B95" w:rsidRDefault="725C88E5"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679B1B44" w:rsidRPr="00EE5B95">
        <w:rPr>
          <w:rFonts w:ascii="Times New Roman" w:hAnsi="Times New Roman" w:cs="Times New Roman"/>
          <w:sz w:val="26"/>
          <w:szCs w:val="26"/>
          <w:lang w:val="vi-VN"/>
        </w:rPr>
        <w:t>Trang Thông báo cung cấp cho người dùng thông tin quan trọng, cập nhật mới nhất và các thông báo liên quan đến dịch vụ y tế, nhằm giữ cho bệnh nhân và nhân viên y tế luôn được thông báo về các sự kiện và thay đổi trong hệ thống.</w:t>
      </w:r>
    </w:p>
    <w:p w14:paraId="04754AD2" w14:textId="062C3602" w:rsidR="725C88E5" w:rsidRPr="00EE5B95" w:rsidRDefault="725C88E5"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285A0222" w14:textId="4D8A7048" w:rsidR="2A972F1E" w:rsidRPr="00EE5B95" w:rsidRDefault="2A972F1E" w:rsidP="004529A8">
      <w:pPr>
        <w:spacing w:line="360" w:lineRule="auto"/>
        <w:rPr>
          <w:rFonts w:ascii="Times New Roman" w:hAnsi="Times New Roman" w:cs="Times New Roman"/>
          <w:b/>
          <w:bCs/>
          <w:sz w:val="26"/>
          <w:szCs w:val="26"/>
          <w:lang w:val="vi-VN"/>
        </w:rPr>
      </w:pPr>
    </w:p>
    <w:p w14:paraId="48B8A4F5" w14:textId="11A39B8C" w:rsidR="67F17D7A" w:rsidRPr="00EE5B95" w:rsidRDefault="13193247"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594A3A1F" wp14:editId="6D7BBF61">
            <wp:extent cx="5296678" cy="3743325"/>
            <wp:effectExtent l="0" t="0" r="0" b="0"/>
            <wp:docPr id="76555" name="Picture 201097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977339"/>
                    <pic:cNvPicPr/>
                  </pic:nvPicPr>
                  <pic:blipFill>
                    <a:blip r:embed="rId62">
                      <a:extLst>
                        <a:ext uri="{28A0092B-C50C-407E-A947-70E740481C1C}">
                          <a14:useLocalDpi xmlns:a14="http://schemas.microsoft.com/office/drawing/2010/main" val="0"/>
                        </a:ext>
                      </a:extLst>
                    </a:blip>
                    <a:stretch>
                      <a:fillRect/>
                    </a:stretch>
                  </pic:blipFill>
                  <pic:spPr>
                    <a:xfrm>
                      <a:off x="0" y="0"/>
                      <a:ext cx="5296678" cy="3743325"/>
                    </a:xfrm>
                    <a:prstGeom prst="rect">
                      <a:avLst/>
                    </a:prstGeom>
                  </pic:spPr>
                </pic:pic>
              </a:graphicData>
            </a:graphic>
          </wp:inline>
        </w:drawing>
      </w:r>
    </w:p>
    <w:p w14:paraId="5DB792B1" w14:textId="2E1339DC" w:rsidR="00C42E36" w:rsidRPr="00EE5B95" w:rsidRDefault="00C42E36" w:rsidP="004529A8">
      <w:pPr>
        <w:pStyle w:val="Caption"/>
        <w:spacing w:line="360" w:lineRule="auto"/>
        <w:rPr>
          <w:rFonts w:cs="Times New Roman"/>
          <w:sz w:val="26"/>
          <w:szCs w:val="26"/>
          <w:lang w:val="vi-VN"/>
        </w:rPr>
      </w:pPr>
      <w:bookmarkStart w:id="128" w:name="_Toc180713905"/>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37</w:t>
      </w:r>
      <w:r w:rsidR="00F56D7E">
        <w:rPr>
          <w:rFonts w:cs="Times New Roman"/>
          <w:sz w:val="26"/>
          <w:szCs w:val="26"/>
        </w:rPr>
        <w:fldChar w:fldCharType="end"/>
      </w:r>
      <w:r w:rsidRPr="00EE5B95">
        <w:rPr>
          <w:rFonts w:cs="Times New Roman"/>
          <w:sz w:val="26"/>
          <w:szCs w:val="26"/>
          <w:lang w:val="vi-VN"/>
        </w:rPr>
        <w:t xml:space="preserve"> Trang thông báo</w:t>
      </w:r>
      <w:bookmarkEnd w:id="128"/>
    </w:p>
    <w:p w14:paraId="2B5BF3B3" w14:textId="77777777" w:rsidR="004529A8" w:rsidRDefault="004529A8">
      <w:pPr>
        <w:rPr>
          <w:rFonts w:ascii="Times New Roman" w:hAnsi="Times New Roman" w:cs="Times New Roman"/>
          <w:b/>
          <w:bCs/>
          <w:sz w:val="26"/>
          <w:szCs w:val="26"/>
          <w:lang w:val="vi-VN"/>
        </w:rPr>
      </w:pPr>
      <w:bookmarkStart w:id="129" w:name="_Toc180704361"/>
      <w:r>
        <w:rPr>
          <w:rFonts w:ascii="Times New Roman" w:hAnsi="Times New Roman" w:cs="Times New Roman"/>
          <w:b/>
          <w:bCs/>
          <w:sz w:val="26"/>
          <w:szCs w:val="26"/>
          <w:lang w:val="vi-VN"/>
        </w:rPr>
        <w:br w:type="page"/>
      </w:r>
    </w:p>
    <w:p w14:paraId="313B0F0C" w14:textId="4ACCBC2D" w:rsidR="67F17D7A" w:rsidRPr="00EE5B95" w:rsidRDefault="67F17D7A"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 xml:space="preserve">Trang </w:t>
      </w:r>
      <w:r w:rsidR="2E023E58" w:rsidRPr="00EE5B95">
        <w:rPr>
          <w:rFonts w:ascii="Times New Roman" w:hAnsi="Times New Roman" w:cs="Times New Roman"/>
          <w:b/>
          <w:bCs/>
          <w:sz w:val="26"/>
          <w:szCs w:val="26"/>
          <w:lang w:val="vi-VN"/>
        </w:rPr>
        <w:t xml:space="preserve"> </w:t>
      </w:r>
      <w:r w:rsidR="13EC58E9" w:rsidRPr="00EE5B95">
        <w:rPr>
          <w:rFonts w:ascii="Times New Roman" w:hAnsi="Times New Roman" w:cs="Times New Roman"/>
          <w:b/>
          <w:bCs/>
          <w:sz w:val="26"/>
          <w:szCs w:val="26"/>
          <w:lang w:val="vi-VN"/>
        </w:rPr>
        <w:t>danh s</w:t>
      </w:r>
      <w:r w:rsidR="35690225" w:rsidRPr="00EE5B95">
        <w:rPr>
          <w:rFonts w:ascii="Times New Roman" w:hAnsi="Times New Roman" w:cs="Times New Roman"/>
          <w:b/>
          <w:bCs/>
          <w:sz w:val="26"/>
          <w:szCs w:val="26"/>
          <w:lang w:val="vi-VN"/>
        </w:rPr>
        <w:t xml:space="preserve">ách </w:t>
      </w:r>
      <w:r w:rsidR="4AA68668" w:rsidRPr="00EE5B95">
        <w:rPr>
          <w:rFonts w:ascii="Times New Roman" w:hAnsi="Times New Roman" w:cs="Times New Roman"/>
          <w:b/>
          <w:bCs/>
          <w:sz w:val="26"/>
          <w:szCs w:val="26"/>
          <w:lang w:val="vi-VN"/>
        </w:rPr>
        <w:t>bệnh</w:t>
      </w:r>
      <w:r w:rsidR="2E023E58" w:rsidRPr="00EE5B95">
        <w:rPr>
          <w:rFonts w:ascii="Times New Roman" w:hAnsi="Times New Roman" w:cs="Times New Roman"/>
          <w:b/>
          <w:bCs/>
          <w:sz w:val="26"/>
          <w:szCs w:val="26"/>
          <w:lang w:val="vi-VN"/>
        </w:rPr>
        <w:t xml:space="preserve"> án</w:t>
      </w:r>
      <w:bookmarkEnd w:id="129"/>
    </w:p>
    <w:p w14:paraId="3EAA2D6B" w14:textId="25D57C73" w:rsidR="0B76B643" w:rsidRPr="00EE5B95" w:rsidRDefault="0B76B643"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Trang  danh sách bệnh án</w:t>
      </w:r>
    </w:p>
    <w:p w14:paraId="22C33BF7" w14:textId="464D4883" w:rsidR="0B76B643" w:rsidRPr="00EE5B95" w:rsidRDefault="0B76B643"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7E095906" w14:textId="7D06DF57" w:rsidR="0B76B643" w:rsidRPr="00EE5B95" w:rsidRDefault="0B76B643"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7C887E68" w:rsidRPr="00EE5B95">
        <w:rPr>
          <w:rFonts w:ascii="Times New Roman" w:hAnsi="Times New Roman" w:cs="Times New Roman"/>
          <w:sz w:val="26"/>
          <w:szCs w:val="26"/>
          <w:lang w:val="vi-VN"/>
        </w:rPr>
        <w:t>Trang  danh sách bệnh án  ung cấp danh sách các hồ sơ bệnh án đã được tạo ra, bao gồm thông tin như tên bệnh nhân, mã bệnh án, ngày khám, bác sĩ điều trị, và tình trạng sức khỏe, giúp nhân viên y tế dễ dàng theo dõi và tìm kiếm thông tin.</w:t>
      </w:r>
    </w:p>
    <w:p w14:paraId="3AA92E71" w14:textId="0121D8CC" w:rsidR="0B76B643" w:rsidRPr="00EE5B95" w:rsidRDefault="0B76B643"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5C44ECA6" w14:textId="4140EDB3" w:rsidR="2A972F1E" w:rsidRPr="00EE5B95" w:rsidRDefault="2A972F1E" w:rsidP="004529A8">
      <w:pPr>
        <w:spacing w:line="360" w:lineRule="auto"/>
        <w:jc w:val="right"/>
        <w:rPr>
          <w:rFonts w:ascii="Times New Roman" w:hAnsi="Times New Roman" w:cs="Times New Roman"/>
          <w:b/>
          <w:bCs/>
          <w:sz w:val="26"/>
          <w:szCs w:val="26"/>
          <w:lang w:val="vi-VN"/>
        </w:rPr>
      </w:pPr>
    </w:p>
    <w:p w14:paraId="63D78782" w14:textId="0A4D1000" w:rsidR="387AE44D" w:rsidRPr="00EE5B95" w:rsidRDefault="5764E21D"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noProof/>
          <w:sz w:val="26"/>
          <w:szCs w:val="26"/>
        </w:rPr>
        <w:drawing>
          <wp:inline distT="0" distB="0" distL="0" distR="0" wp14:anchorId="31546509" wp14:editId="0C480402">
            <wp:extent cx="5283200" cy="3733800"/>
            <wp:effectExtent l="0" t="0" r="0" b="0"/>
            <wp:docPr id="1975947849" name="Picture 194189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897173"/>
                    <pic:cNvPicPr/>
                  </pic:nvPicPr>
                  <pic:blipFill>
                    <a:blip r:embed="rId63">
                      <a:extLst>
                        <a:ext uri="{28A0092B-C50C-407E-A947-70E740481C1C}">
                          <a14:useLocalDpi xmlns:a14="http://schemas.microsoft.com/office/drawing/2010/main" val="0"/>
                        </a:ext>
                      </a:extLst>
                    </a:blip>
                    <a:stretch>
                      <a:fillRect/>
                    </a:stretch>
                  </pic:blipFill>
                  <pic:spPr>
                    <a:xfrm>
                      <a:off x="0" y="0"/>
                      <a:ext cx="5283200" cy="3733800"/>
                    </a:xfrm>
                    <a:prstGeom prst="rect">
                      <a:avLst/>
                    </a:prstGeom>
                  </pic:spPr>
                </pic:pic>
              </a:graphicData>
            </a:graphic>
          </wp:inline>
        </w:drawing>
      </w:r>
    </w:p>
    <w:p w14:paraId="26589711" w14:textId="497D81D5" w:rsidR="00C42E36" w:rsidRPr="00EE5B95" w:rsidRDefault="00C42E36" w:rsidP="004529A8">
      <w:pPr>
        <w:pStyle w:val="Caption"/>
        <w:spacing w:line="360" w:lineRule="auto"/>
        <w:rPr>
          <w:rFonts w:cs="Times New Roman"/>
          <w:sz w:val="26"/>
          <w:szCs w:val="26"/>
          <w:lang w:val="vi-VN"/>
        </w:rPr>
      </w:pPr>
      <w:bookmarkStart w:id="130" w:name="_Toc180713906"/>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38</w:t>
      </w:r>
      <w:r w:rsidR="00F56D7E">
        <w:rPr>
          <w:rFonts w:cs="Times New Roman"/>
          <w:sz w:val="26"/>
          <w:szCs w:val="26"/>
        </w:rPr>
        <w:fldChar w:fldCharType="end"/>
      </w:r>
      <w:r w:rsidRPr="00EE5B95">
        <w:rPr>
          <w:rFonts w:cs="Times New Roman"/>
          <w:sz w:val="26"/>
          <w:szCs w:val="26"/>
          <w:lang w:val="vi-VN"/>
        </w:rPr>
        <w:t xml:space="preserve"> Trang danh sách bệnh án</w:t>
      </w:r>
      <w:bookmarkEnd w:id="130"/>
    </w:p>
    <w:p w14:paraId="1331C5EF" w14:textId="77777777" w:rsidR="004529A8" w:rsidRDefault="004529A8">
      <w:pPr>
        <w:rPr>
          <w:rFonts w:ascii="Times New Roman" w:hAnsi="Times New Roman" w:cs="Times New Roman"/>
          <w:b/>
          <w:bCs/>
          <w:sz w:val="26"/>
          <w:szCs w:val="26"/>
          <w:lang w:val="vi-VN"/>
        </w:rPr>
      </w:pPr>
      <w:bookmarkStart w:id="131" w:name="_Toc180704362"/>
      <w:r>
        <w:rPr>
          <w:rFonts w:ascii="Times New Roman" w:hAnsi="Times New Roman" w:cs="Times New Roman"/>
          <w:b/>
          <w:bCs/>
          <w:sz w:val="26"/>
          <w:szCs w:val="26"/>
          <w:lang w:val="vi-VN"/>
        </w:rPr>
        <w:br w:type="page"/>
      </w:r>
    </w:p>
    <w:p w14:paraId="4FC7B87B" w14:textId="01A0DC58" w:rsidR="4C5793F3" w:rsidRPr="00EE5B95" w:rsidRDefault="4AA68668" w:rsidP="004529A8">
      <w:pPr>
        <w:pStyle w:val="ListParagraph"/>
        <w:numPr>
          <w:ilvl w:val="0"/>
          <w:numId w:val="6"/>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 xml:space="preserve">Trang </w:t>
      </w:r>
      <w:r w:rsidR="02EDCC69" w:rsidRPr="00EE5B95">
        <w:rPr>
          <w:rFonts w:ascii="Times New Roman" w:hAnsi="Times New Roman" w:cs="Times New Roman"/>
          <w:b/>
          <w:bCs/>
          <w:sz w:val="26"/>
          <w:szCs w:val="26"/>
          <w:lang w:val="vi-VN"/>
        </w:rPr>
        <w:t>chi tiết</w:t>
      </w:r>
      <w:r w:rsidRPr="00EE5B95">
        <w:rPr>
          <w:rFonts w:ascii="Times New Roman" w:hAnsi="Times New Roman" w:cs="Times New Roman"/>
          <w:b/>
          <w:bCs/>
          <w:sz w:val="26"/>
          <w:szCs w:val="26"/>
          <w:lang w:val="vi-VN"/>
        </w:rPr>
        <w:t xml:space="preserve"> bệnh</w:t>
      </w:r>
      <w:r w:rsidR="02EDCC69" w:rsidRPr="00EE5B95">
        <w:rPr>
          <w:rFonts w:ascii="Times New Roman" w:hAnsi="Times New Roman" w:cs="Times New Roman"/>
          <w:b/>
          <w:bCs/>
          <w:sz w:val="26"/>
          <w:szCs w:val="26"/>
          <w:lang w:val="vi-VN"/>
        </w:rPr>
        <w:t xml:space="preserve"> án</w:t>
      </w:r>
      <w:bookmarkEnd w:id="131"/>
    </w:p>
    <w:p w14:paraId="25D41F40" w14:textId="519E09EF" w:rsidR="21C4DEF5" w:rsidRPr="00EE5B95" w:rsidRDefault="21C4DEF5" w:rsidP="004529A8">
      <w:pPr>
        <w:pStyle w:val="ListParagraph"/>
        <w:numPr>
          <w:ilvl w:val="0"/>
          <w:numId w:val="19"/>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Tên màn hình: Trang chi tiết bệnh án</w:t>
      </w:r>
    </w:p>
    <w:p w14:paraId="2DE7C1BE" w14:textId="17FD191D" w:rsidR="21C4DEF5" w:rsidRPr="00EE5B95" w:rsidRDefault="21C4DEF5"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Người sử dụng: Khách hàng</w:t>
      </w:r>
    </w:p>
    <w:p w14:paraId="3116442F" w14:textId="7831B8C6" w:rsidR="21C4DEF5" w:rsidRPr="00EE5B95" w:rsidRDefault="21C4DEF5"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0C2E1129" w:rsidRPr="00EE5B95">
        <w:rPr>
          <w:rFonts w:ascii="Times New Roman" w:hAnsi="Times New Roman" w:cs="Times New Roman"/>
          <w:sz w:val="26"/>
          <w:szCs w:val="26"/>
          <w:lang w:val="vi-VN"/>
        </w:rPr>
        <w:t>Trang chi tiết bệnh án cung cấp chi tiết về các lần khám bệnh trước đó, bao gồm ngày khám, bác sĩ phụ trách, triệu chứng khi khám, và chẩn đoán đưa ra, đơn thuốc...</w:t>
      </w:r>
    </w:p>
    <w:p w14:paraId="76CDAA05" w14:textId="06774D78" w:rsidR="21C4DEF5" w:rsidRPr="00EE5B95" w:rsidRDefault="21C4DEF5" w:rsidP="004529A8">
      <w:pPr>
        <w:pStyle w:val="ListParagraph"/>
        <w:numPr>
          <w:ilvl w:val="0"/>
          <w:numId w:val="19"/>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Hình ảnh:</w:t>
      </w:r>
    </w:p>
    <w:p w14:paraId="0DBE0F1C" w14:textId="186B1F69" w:rsidR="2A972F1E" w:rsidRPr="00EE5B95" w:rsidRDefault="2A972F1E" w:rsidP="004529A8">
      <w:pPr>
        <w:spacing w:line="360" w:lineRule="auto"/>
        <w:rPr>
          <w:rFonts w:ascii="Times New Roman" w:hAnsi="Times New Roman" w:cs="Times New Roman"/>
          <w:b/>
          <w:bCs/>
          <w:sz w:val="26"/>
          <w:szCs w:val="26"/>
          <w:lang w:val="vi-VN"/>
        </w:rPr>
      </w:pPr>
    </w:p>
    <w:p w14:paraId="1C9F8170" w14:textId="3AA27FDB" w:rsidR="065C180F" w:rsidRPr="00EE5B95" w:rsidRDefault="39A3322F" w:rsidP="004529A8">
      <w:pPr>
        <w:spacing w:line="360" w:lineRule="auto"/>
        <w:jc w:val="center"/>
        <w:rPr>
          <w:rFonts w:ascii="Times New Roman" w:hAnsi="Times New Roman" w:cs="Times New Roman"/>
          <w:sz w:val="26"/>
          <w:szCs w:val="26"/>
        </w:rPr>
      </w:pPr>
      <w:r w:rsidRPr="00EE5B95">
        <w:rPr>
          <w:rFonts w:ascii="Times New Roman" w:hAnsi="Times New Roman" w:cs="Times New Roman"/>
          <w:noProof/>
          <w:sz w:val="26"/>
          <w:szCs w:val="26"/>
        </w:rPr>
        <w:drawing>
          <wp:inline distT="0" distB="0" distL="0" distR="0" wp14:anchorId="3AAF5C68" wp14:editId="699970F6">
            <wp:extent cx="5267325" cy="3722580"/>
            <wp:effectExtent l="0" t="0" r="0" b="0"/>
            <wp:docPr id="66825327" name="Picture 210168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684953"/>
                    <pic:cNvPicPr/>
                  </pic:nvPicPr>
                  <pic:blipFill>
                    <a:blip r:embed="rId64">
                      <a:extLst>
                        <a:ext uri="{28A0092B-C50C-407E-A947-70E740481C1C}">
                          <a14:useLocalDpi xmlns:a14="http://schemas.microsoft.com/office/drawing/2010/main" val="0"/>
                        </a:ext>
                      </a:extLst>
                    </a:blip>
                    <a:stretch>
                      <a:fillRect/>
                    </a:stretch>
                  </pic:blipFill>
                  <pic:spPr>
                    <a:xfrm>
                      <a:off x="0" y="0"/>
                      <a:ext cx="5267325" cy="3722580"/>
                    </a:xfrm>
                    <a:prstGeom prst="rect">
                      <a:avLst/>
                    </a:prstGeom>
                  </pic:spPr>
                </pic:pic>
              </a:graphicData>
            </a:graphic>
          </wp:inline>
        </w:drawing>
      </w:r>
    </w:p>
    <w:p w14:paraId="1248016C" w14:textId="4AFA664A" w:rsidR="00EB418C" w:rsidRPr="00EE5B95" w:rsidRDefault="00C42E36" w:rsidP="004529A8">
      <w:pPr>
        <w:pStyle w:val="Caption"/>
        <w:spacing w:line="360" w:lineRule="auto"/>
        <w:rPr>
          <w:rFonts w:cs="Times New Roman"/>
          <w:b/>
          <w:bCs/>
          <w:sz w:val="26"/>
          <w:szCs w:val="26"/>
          <w:lang w:val="vi-VN"/>
        </w:rPr>
      </w:pPr>
      <w:bookmarkStart w:id="132" w:name="_Toc180713907"/>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39</w:t>
      </w:r>
      <w:r w:rsidR="00F56D7E">
        <w:rPr>
          <w:rFonts w:cs="Times New Roman"/>
          <w:sz w:val="26"/>
          <w:szCs w:val="26"/>
        </w:rPr>
        <w:fldChar w:fldCharType="end"/>
      </w:r>
      <w:r w:rsidRPr="00EE5B95">
        <w:rPr>
          <w:rFonts w:cs="Times New Roman"/>
          <w:sz w:val="26"/>
          <w:szCs w:val="26"/>
          <w:lang w:val="vi-VN"/>
        </w:rPr>
        <w:t xml:space="preserve"> Trang chi tiết bệnh án</w:t>
      </w:r>
      <w:bookmarkEnd w:id="132"/>
    </w:p>
    <w:p w14:paraId="79371AC4" w14:textId="77777777" w:rsidR="004529A8" w:rsidRDefault="004529A8">
      <w:pPr>
        <w:rPr>
          <w:rFonts w:ascii="Times New Roman" w:hAnsi="Times New Roman" w:cs="Times New Roman"/>
          <w:b/>
          <w:bCs/>
          <w:sz w:val="26"/>
          <w:szCs w:val="26"/>
          <w:lang w:val="vi-VN"/>
        </w:rPr>
      </w:pPr>
      <w:bookmarkStart w:id="133" w:name="_Toc180704363"/>
      <w:r>
        <w:rPr>
          <w:rFonts w:ascii="Times New Roman" w:hAnsi="Times New Roman" w:cs="Times New Roman"/>
          <w:b/>
          <w:bCs/>
          <w:sz w:val="26"/>
          <w:szCs w:val="26"/>
          <w:lang w:val="vi-VN"/>
        </w:rPr>
        <w:br w:type="page"/>
      </w:r>
    </w:p>
    <w:p w14:paraId="47C72836" w14:textId="77830A82" w:rsidR="000C43DB" w:rsidRPr="00EE5B95" w:rsidRDefault="000C43DB" w:rsidP="004529A8">
      <w:pPr>
        <w:pStyle w:val="ListParagraph"/>
        <w:numPr>
          <w:ilvl w:val="0"/>
          <w:numId w:val="26"/>
        </w:numPr>
        <w:spacing w:line="360" w:lineRule="auto"/>
        <w:outlineLvl w:val="1"/>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 xml:space="preserve">Giao diện nhân viên </w:t>
      </w:r>
      <w:r w:rsidR="0007449C" w:rsidRPr="00EE5B95">
        <w:rPr>
          <w:rFonts w:ascii="Times New Roman" w:hAnsi="Times New Roman" w:cs="Times New Roman"/>
          <w:b/>
          <w:bCs/>
          <w:sz w:val="26"/>
          <w:szCs w:val="26"/>
          <w:lang w:val="vi-VN"/>
        </w:rPr>
        <w:t>xét nghiệm</w:t>
      </w:r>
      <w:bookmarkEnd w:id="133"/>
    </w:p>
    <w:p w14:paraId="01B42C91" w14:textId="3A70E7C2" w:rsidR="00EB418C" w:rsidRPr="00EE5B95" w:rsidRDefault="00AE660E" w:rsidP="004529A8">
      <w:pPr>
        <w:pStyle w:val="ListParagraph"/>
        <w:numPr>
          <w:ilvl w:val="0"/>
          <w:numId w:val="8"/>
        </w:numPr>
        <w:spacing w:line="360" w:lineRule="auto"/>
        <w:outlineLvl w:val="2"/>
        <w:rPr>
          <w:rFonts w:ascii="Times New Roman" w:hAnsi="Times New Roman" w:cs="Times New Roman"/>
          <w:b/>
          <w:bCs/>
          <w:sz w:val="26"/>
          <w:szCs w:val="26"/>
          <w:lang w:val="vi-VN"/>
        </w:rPr>
      </w:pPr>
      <w:bookmarkStart w:id="134" w:name="_Toc180704364"/>
      <w:r w:rsidRPr="00EE5B95">
        <w:rPr>
          <w:rFonts w:ascii="Times New Roman" w:hAnsi="Times New Roman" w:cs="Times New Roman"/>
          <w:b/>
          <w:bCs/>
          <w:sz w:val="26"/>
          <w:szCs w:val="26"/>
          <w:lang w:val="vi-VN"/>
        </w:rPr>
        <w:t xml:space="preserve">Trang </w:t>
      </w:r>
      <w:r w:rsidR="002661DC" w:rsidRPr="00EE5B95">
        <w:rPr>
          <w:rFonts w:ascii="Times New Roman" w:hAnsi="Times New Roman" w:cs="Times New Roman"/>
          <w:b/>
          <w:bCs/>
          <w:sz w:val="26"/>
          <w:szCs w:val="26"/>
          <w:lang w:val="vi-VN"/>
        </w:rPr>
        <w:t xml:space="preserve">nhận </w:t>
      </w:r>
      <w:r w:rsidRPr="00EE5B95">
        <w:rPr>
          <w:rFonts w:ascii="Times New Roman" w:hAnsi="Times New Roman" w:cs="Times New Roman"/>
          <w:b/>
          <w:bCs/>
          <w:sz w:val="26"/>
          <w:szCs w:val="26"/>
          <w:lang w:val="vi-VN"/>
        </w:rPr>
        <w:t>yêu cầu xét nghiệm</w:t>
      </w:r>
      <w:bookmarkEnd w:id="134"/>
    </w:p>
    <w:p w14:paraId="3EE4BF80" w14:textId="46706BB3" w:rsidR="005E4A89" w:rsidRPr="00EE5B95" w:rsidRDefault="005F43E1" w:rsidP="004529A8">
      <w:pPr>
        <w:pStyle w:val="ListParagraph"/>
        <w:numPr>
          <w:ilvl w:val="0"/>
          <w:numId w:val="20"/>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Tên màn hình: </w:t>
      </w:r>
      <w:r w:rsidR="004E3825" w:rsidRPr="00EE5B95">
        <w:rPr>
          <w:rFonts w:ascii="Times New Roman" w:hAnsi="Times New Roman" w:cs="Times New Roman"/>
          <w:sz w:val="26"/>
          <w:szCs w:val="26"/>
          <w:lang w:val="vi-VN"/>
        </w:rPr>
        <w:t>Nhận yêu cầu xét nghiệm</w:t>
      </w:r>
    </w:p>
    <w:p w14:paraId="68935C80" w14:textId="6A36F157" w:rsidR="005E4A89" w:rsidRPr="00EE5B95" w:rsidRDefault="005F43E1" w:rsidP="004529A8">
      <w:pPr>
        <w:pStyle w:val="ListParagraph"/>
        <w:numPr>
          <w:ilvl w:val="0"/>
          <w:numId w:val="20"/>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Người sử dụng: </w:t>
      </w:r>
      <w:r w:rsidR="004E3825" w:rsidRPr="00EE5B95">
        <w:rPr>
          <w:rFonts w:ascii="Times New Roman" w:hAnsi="Times New Roman" w:cs="Times New Roman"/>
          <w:sz w:val="26"/>
          <w:szCs w:val="26"/>
          <w:lang w:val="vi-VN"/>
        </w:rPr>
        <w:t xml:space="preserve">Nhân viên </w:t>
      </w:r>
      <w:r w:rsidRPr="00EE5B95">
        <w:rPr>
          <w:rFonts w:ascii="Times New Roman" w:hAnsi="Times New Roman" w:cs="Times New Roman"/>
          <w:sz w:val="26"/>
          <w:szCs w:val="26"/>
          <w:lang w:val="vi-VN"/>
        </w:rPr>
        <w:t>xét</w:t>
      </w:r>
      <w:r w:rsidR="0007449C" w:rsidRPr="00EE5B95">
        <w:rPr>
          <w:rFonts w:ascii="Times New Roman" w:hAnsi="Times New Roman" w:cs="Times New Roman"/>
          <w:sz w:val="26"/>
          <w:szCs w:val="26"/>
          <w:lang w:val="vi-VN"/>
        </w:rPr>
        <w:t xml:space="preserve"> nghiệm</w:t>
      </w:r>
    </w:p>
    <w:p w14:paraId="785093E1" w14:textId="62791571" w:rsidR="005E4A89" w:rsidRPr="00EE5B95" w:rsidRDefault="005F43E1" w:rsidP="004529A8">
      <w:pPr>
        <w:pStyle w:val="ListParagraph"/>
        <w:numPr>
          <w:ilvl w:val="0"/>
          <w:numId w:val="20"/>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006C603F" w:rsidRPr="00EE5B95">
        <w:rPr>
          <w:rFonts w:ascii="Times New Roman" w:hAnsi="Times New Roman" w:cs="Times New Roman"/>
          <w:sz w:val="26"/>
          <w:szCs w:val="26"/>
        </w:rPr>
        <w:t>Nhân viên nhận yêu cầu xét nghiệm sẽ tiếp nhận và xử lý các yêu cầu xét nghiệm từ bác sĩ, xác nhận thông tin và sắp xếp xét nghiệm cho bệnh nhân.</w:t>
      </w:r>
    </w:p>
    <w:p w14:paraId="464628D5" w14:textId="0BAB144E" w:rsidR="005E4A89" w:rsidRPr="00EE5B95" w:rsidRDefault="005F43E1" w:rsidP="004529A8">
      <w:pPr>
        <w:pStyle w:val="ListParagraph"/>
        <w:numPr>
          <w:ilvl w:val="0"/>
          <w:numId w:val="20"/>
        </w:numPr>
        <w:spacing w:line="360" w:lineRule="auto"/>
        <w:rPr>
          <w:rFonts w:ascii="Times New Roman" w:hAnsi="Times New Roman" w:cs="Times New Roman"/>
          <w:b/>
          <w:bCs/>
          <w:sz w:val="26"/>
          <w:szCs w:val="26"/>
          <w:lang w:val="vi-VN"/>
        </w:rPr>
      </w:pPr>
      <w:r w:rsidRPr="00EE5B95">
        <w:rPr>
          <w:rFonts w:ascii="Times New Roman" w:hAnsi="Times New Roman" w:cs="Times New Roman"/>
          <w:sz w:val="26"/>
          <w:szCs w:val="26"/>
          <w:lang w:val="vi-VN"/>
        </w:rPr>
        <w:t xml:space="preserve">Hình ảnh: </w:t>
      </w:r>
    </w:p>
    <w:p w14:paraId="63ED7642" w14:textId="23172F03" w:rsidR="004E3825" w:rsidRPr="00EE5B95" w:rsidRDefault="006C603F"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b/>
          <w:bCs/>
          <w:noProof/>
          <w:sz w:val="26"/>
          <w:szCs w:val="26"/>
          <w:lang w:val="vi-VN"/>
        </w:rPr>
        <w:drawing>
          <wp:inline distT="0" distB="0" distL="0" distR="0" wp14:anchorId="4B735091" wp14:editId="322FBD6B">
            <wp:extent cx="4383933" cy="2825670"/>
            <wp:effectExtent l="0" t="0" r="0" b="0"/>
            <wp:docPr id="61414374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3747" name="Picture 1" descr="A screenshot of a chat&#10;&#10;Description automatically generated"/>
                    <pic:cNvPicPr/>
                  </pic:nvPicPr>
                  <pic:blipFill>
                    <a:blip r:embed="rId65"/>
                    <a:stretch>
                      <a:fillRect/>
                    </a:stretch>
                  </pic:blipFill>
                  <pic:spPr>
                    <a:xfrm>
                      <a:off x="0" y="0"/>
                      <a:ext cx="4396031" cy="2833468"/>
                    </a:xfrm>
                    <a:prstGeom prst="rect">
                      <a:avLst/>
                    </a:prstGeom>
                  </pic:spPr>
                </pic:pic>
              </a:graphicData>
            </a:graphic>
          </wp:inline>
        </w:drawing>
      </w:r>
    </w:p>
    <w:p w14:paraId="5D6498D3" w14:textId="06C71E8D" w:rsidR="00C42E36" w:rsidRPr="00EE5B95" w:rsidRDefault="00C42E36" w:rsidP="004529A8">
      <w:pPr>
        <w:pStyle w:val="Caption"/>
        <w:spacing w:line="360" w:lineRule="auto"/>
        <w:rPr>
          <w:rFonts w:cs="Times New Roman"/>
          <w:b/>
          <w:bCs/>
          <w:sz w:val="26"/>
          <w:szCs w:val="26"/>
          <w:lang w:val="vi-VN"/>
        </w:rPr>
      </w:pPr>
      <w:bookmarkStart w:id="135" w:name="_Toc180713908"/>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40</w:t>
      </w:r>
      <w:r w:rsidR="00F56D7E">
        <w:rPr>
          <w:rFonts w:cs="Times New Roman"/>
          <w:sz w:val="26"/>
          <w:szCs w:val="26"/>
        </w:rPr>
        <w:fldChar w:fldCharType="end"/>
      </w:r>
      <w:r w:rsidRPr="00EE5B95">
        <w:rPr>
          <w:rFonts w:cs="Times New Roman"/>
          <w:sz w:val="26"/>
          <w:szCs w:val="26"/>
          <w:lang w:val="vi-VN"/>
        </w:rPr>
        <w:t xml:space="preserve"> Trang nhận yêu cầu xét nghiệm</w:t>
      </w:r>
      <w:bookmarkEnd w:id="135"/>
    </w:p>
    <w:p w14:paraId="03249F23" w14:textId="77777777" w:rsidR="004529A8" w:rsidRDefault="004529A8">
      <w:pPr>
        <w:rPr>
          <w:rFonts w:ascii="Times New Roman" w:hAnsi="Times New Roman" w:cs="Times New Roman"/>
          <w:b/>
          <w:bCs/>
          <w:sz w:val="26"/>
          <w:szCs w:val="26"/>
          <w:lang w:val="vi-VN"/>
        </w:rPr>
      </w:pPr>
      <w:bookmarkStart w:id="136" w:name="_Toc180704365"/>
      <w:r>
        <w:rPr>
          <w:rFonts w:ascii="Times New Roman" w:hAnsi="Times New Roman" w:cs="Times New Roman"/>
          <w:b/>
          <w:bCs/>
          <w:sz w:val="26"/>
          <w:szCs w:val="26"/>
          <w:lang w:val="vi-VN"/>
        </w:rPr>
        <w:br w:type="page"/>
      </w:r>
    </w:p>
    <w:p w14:paraId="3AE9AF47" w14:textId="520ACB43" w:rsidR="00AE660E" w:rsidRPr="00EE5B95" w:rsidRDefault="00AE660E" w:rsidP="004529A8">
      <w:pPr>
        <w:pStyle w:val="ListParagraph"/>
        <w:numPr>
          <w:ilvl w:val="0"/>
          <w:numId w:val="8"/>
        </w:numPr>
        <w:spacing w:line="360" w:lineRule="auto"/>
        <w:outlineLvl w:val="2"/>
        <w:rPr>
          <w:rFonts w:ascii="Times New Roman" w:hAnsi="Times New Roman" w:cs="Times New Roman"/>
          <w:b/>
          <w:bCs/>
          <w:sz w:val="26"/>
          <w:szCs w:val="26"/>
          <w:lang w:val="vi-VN"/>
        </w:rPr>
      </w:pPr>
      <w:r w:rsidRPr="00EE5B95">
        <w:rPr>
          <w:rFonts w:ascii="Times New Roman" w:hAnsi="Times New Roman" w:cs="Times New Roman"/>
          <w:b/>
          <w:bCs/>
          <w:sz w:val="26"/>
          <w:szCs w:val="26"/>
          <w:lang w:val="vi-VN"/>
        </w:rPr>
        <w:lastRenderedPageBreak/>
        <w:t>Trang kết quả xét nghiệm</w:t>
      </w:r>
      <w:bookmarkEnd w:id="136"/>
    </w:p>
    <w:p w14:paraId="25242D95" w14:textId="02D3ACD1" w:rsidR="006C603F" w:rsidRPr="00EE5B95" w:rsidRDefault="006C603F" w:rsidP="004529A8">
      <w:pPr>
        <w:pStyle w:val="ListParagraph"/>
        <w:numPr>
          <w:ilvl w:val="0"/>
          <w:numId w:val="21"/>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Tên màn hình: Kết quả yêu cầu xét nghiệm</w:t>
      </w:r>
    </w:p>
    <w:p w14:paraId="582D2B08" w14:textId="323CCC20" w:rsidR="0007449C" w:rsidRPr="00EE5B95" w:rsidRDefault="006C603F" w:rsidP="004529A8">
      <w:pPr>
        <w:pStyle w:val="ListParagraph"/>
        <w:numPr>
          <w:ilvl w:val="0"/>
          <w:numId w:val="20"/>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Người sử dụng: Nhân viên </w:t>
      </w:r>
      <w:r w:rsidR="0007449C" w:rsidRPr="00EE5B95">
        <w:rPr>
          <w:rFonts w:ascii="Times New Roman" w:hAnsi="Times New Roman" w:cs="Times New Roman"/>
          <w:sz w:val="26"/>
          <w:szCs w:val="26"/>
          <w:lang w:val="vi-VN"/>
        </w:rPr>
        <w:t>xét nghiệm</w:t>
      </w:r>
    </w:p>
    <w:p w14:paraId="1E8D2932" w14:textId="55074415" w:rsidR="006C603F" w:rsidRPr="00EE5B95" w:rsidRDefault="006C603F" w:rsidP="004529A8">
      <w:pPr>
        <w:pStyle w:val="ListParagraph"/>
        <w:numPr>
          <w:ilvl w:val="0"/>
          <w:numId w:val="21"/>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Mục đích của chức năng: </w:t>
      </w:r>
      <w:r w:rsidRPr="00EE5B95">
        <w:rPr>
          <w:rFonts w:ascii="Times New Roman" w:hAnsi="Times New Roman" w:cs="Times New Roman"/>
          <w:sz w:val="26"/>
          <w:szCs w:val="26"/>
        </w:rPr>
        <w:t>Nhân viên nhận yêu cầu xét nghiệm sẽ tiếp nhận và xử lý các yêu cầu xét nghiệm từ bác sĩ, xác nhận thông tin và sắp xếp xét nghiệm cho bệnh nhân.</w:t>
      </w:r>
    </w:p>
    <w:p w14:paraId="28721A3D" w14:textId="2FBD6E6B" w:rsidR="006C603F" w:rsidRPr="00EE5B95" w:rsidRDefault="006C603F" w:rsidP="004529A8">
      <w:pPr>
        <w:pStyle w:val="ListParagraph"/>
        <w:numPr>
          <w:ilvl w:val="0"/>
          <w:numId w:val="20"/>
        </w:num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lang w:val="vi-VN"/>
        </w:rPr>
        <w:t xml:space="preserve">Hình ảnh: </w:t>
      </w:r>
      <w:r w:rsidR="008A1700" w:rsidRPr="00EE5B95">
        <w:rPr>
          <w:rFonts w:ascii="Times New Roman" w:hAnsi="Times New Roman" w:cs="Times New Roman"/>
          <w:sz w:val="26"/>
          <w:szCs w:val="26"/>
        </w:rPr>
        <w:t>Giúp</w:t>
      </w:r>
      <w:r w:rsidR="008A1700" w:rsidRPr="00EE5B95">
        <w:rPr>
          <w:rFonts w:ascii="Times New Roman" w:hAnsi="Times New Roman" w:cs="Times New Roman"/>
          <w:sz w:val="26"/>
          <w:szCs w:val="26"/>
          <w:lang w:val="vi-VN"/>
        </w:rPr>
        <w:t xml:space="preserve"> nhân viên </w:t>
      </w:r>
      <w:r w:rsidR="0007449C" w:rsidRPr="00EE5B95">
        <w:rPr>
          <w:rFonts w:ascii="Times New Roman" w:hAnsi="Times New Roman" w:cs="Times New Roman"/>
          <w:sz w:val="26"/>
          <w:szCs w:val="26"/>
          <w:lang w:val="vi-VN"/>
        </w:rPr>
        <w:t xml:space="preserve">xét nghiệm </w:t>
      </w:r>
      <w:r w:rsidR="008A1700" w:rsidRPr="00EE5B95">
        <w:rPr>
          <w:rFonts w:ascii="Times New Roman" w:hAnsi="Times New Roman" w:cs="Times New Roman"/>
          <w:sz w:val="26"/>
          <w:szCs w:val="26"/>
          <w:lang w:val="vi-VN"/>
        </w:rPr>
        <w:t>xem được những kết quả xét nghiệm đã gửi</w:t>
      </w:r>
    </w:p>
    <w:p w14:paraId="73FBFD6E" w14:textId="368C11CA" w:rsidR="008A1700" w:rsidRPr="00EE5B95" w:rsidRDefault="008A1700" w:rsidP="004529A8">
      <w:pPr>
        <w:spacing w:line="360" w:lineRule="auto"/>
        <w:jc w:val="center"/>
        <w:rPr>
          <w:rFonts w:ascii="Times New Roman" w:hAnsi="Times New Roman" w:cs="Times New Roman"/>
          <w:b/>
          <w:bCs/>
          <w:sz w:val="26"/>
          <w:szCs w:val="26"/>
          <w:lang w:val="vi-VN"/>
        </w:rPr>
      </w:pPr>
      <w:r w:rsidRPr="00EE5B95">
        <w:rPr>
          <w:rFonts w:ascii="Times New Roman" w:hAnsi="Times New Roman" w:cs="Times New Roman"/>
          <w:noProof/>
          <w:sz w:val="26"/>
          <w:szCs w:val="26"/>
        </w:rPr>
        <w:drawing>
          <wp:inline distT="0" distB="0" distL="0" distR="0" wp14:anchorId="19D3AA64" wp14:editId="19F44881">
            <wp:extent cx="4060536" cy="2601606"/>
            <wp:effectExtent l="0" t="0" r="0" b="8255"/>
            <wp:docPr id="1906678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060536" cy="2601606"/>
                    </a:xfrm>
                    <a:prstGeom prst="rect">
                      <a:avLst/>
                    </a:prstGeom>
                  </pic:spPr>
                </pic:pic>
              </a:graphicData>
            </a:graphic>
          </wp:inline>
        </w:drawing>
      </w:r>
    </w:p>
    <w:p w14:paraId="71F19D2E" w14:textId="464D8842" w:rsidR="000C43DB" w:rsidRPr="00EE5B95" w:rsidRDefault="00C42E36" w:rsidP="004529A8">
      <w:pPr>
        <w:pStyle w:val="Caption"/>
        <w:spacing w:line="360" w:lineRule="auto"/>
        <w:rPr>
          <w:rFonts w:cs="Times New Roman"/>
          <w:sz w:val="26"/>
          <w:szCs w:val="26"/>
          <w:lang w:val="vi-VN"/>
        </w:rPr>
      </w:pPr>
      <w:bookmarkStart w:id="137" w:name="_Toc180713909"/>
      <w:r w:rsidRPr="00EE5B95">
        <w:rPr>
          <w:rFonts w:cs="Times New Roman"/>
          <w:sz w:val="26"/>
          <w:szCs w:val="26"/>
        </w:rPr>
        <w:t xml:space="preserve">Hình </w:t>
      </w:r>
      <w:r w:rsidR="00F56D7E">
        <w:rPr>
          <w:rFonts w:cs="Times New Roman"/>
          <w:sz w:val="26"/>
          <w:szCs w:val="26"/>
        </w:rPr>
        <w:fldChar w:fldCharType="begin"/>
      </w:r>
      <w:r w:rsidR="00F56D7E">
        <w:rPr>
          <w:rFonts w:cs="Times New Roman"/>
          <w:sz w:val="26"/>
          <w:szCs w:val="26"/>
        </w:rPr>
        <w:instrText xml:space="preserve"> STYLEREF 1 \s </w:instrText>
      </w:r>
      <w:r w:rsidR="00F56D7E">
        <w:rPr>
          <w:rFonts w:cs="Times New Roman"/>
          <w:sz w:val="26"/>
          <w:szCs w:val="26"/>
        </w:rPr>
        <w:fldChar w:fldCharType="separate"/>
      </w:r>
      <w:r w:rsidR="00F56D7E">
        <w:rPr>
          <w:rFonts w:cs="Times New Roman"/>
          <w:noProof/>
          <w:sz w:val="26"/>
          <w:szCs w:val="26"/>
        </w:rPr>
        <w:t>4</w:t>
      </w:r>
      <w:r w:rsidR="00F56D7E">
        <w:rPr>
          <w:rFonts w:cs="Times New Roman"/>
          <w:sz w:val="26"/>
          <w:szCs w:val="26"/>
        </w:rPr>
        <w:fldChar w:fldCharType="end"/>
      </w:r>
      <w:r w:rsidR="00F56D7E">
        <w:rPr>
          <w:rFonts w:cs="Times New Roman"/>
          <w:sz w:val="26"/>
          <w:szCs w:val="26"/>
        </w:rPr>
        <w:noBreakHyphen/>
      </w:r>
      <w:r w:rsidR="00F56D7E">
        <w:rPr>
          <w:rFonts w:cs="Times New Roman"/>
          <w:sz w:val="26"/>
          <w:szCs w:val="26"/>
        </w:rPr>
        <w:fldChar w:fldCharType="begin"/>
      </w:r>
      <w:r w:rsidR="00F56D7E">
        <w:rPr>
          <w:rFonts w:cs="Times New Roman"/>
          <w:sz w:val="26"/>
          <w:szCs w:val="26"/>
        </w:rPr>
        <w:instrText xml:space="preserve"> SEQ Hình \* ARABIC \s 1 </w:instrText>
      </w:r>
      <w:r w:rsidR="00F56D7E">
        <w:rPr>
          <w:rFonts w:cs="Times New Roman"/>
          <w:sz w:val="26"/>
          <w:szCs w:val="26"/>
        </w:rPr>
        <w:fldChar w:fldCharType="separate"/>
      </w:r>
      <w:r w:rsidR="00F56D7E">
        <w:rPr>
          <w:rFonts w:cs="Times New Roman"/>
          <w:noProof/>
          <w:sz w:val="26"/>
          <w:szCs w:val="26"/>
        </w:rPr>
        <w:t>41</w:t>
      </w:r>
      <w:r w:rsidR="00F56D7E">
        <w:rPr>
          <w:rFonts w:cs="Times New Roman"/>
          <w:sz w:val="26"/>
          <w:szCs w:val="26"/>
        </w:rPr>
        <w:fldChar w:fldCharType="end"/>
      </w:r>
      <w:r w:rsidRPr="00EE5B95">
        <w:rPr>
          <w:rFonts w:cs="Times New Roman"/>
          <w:sz w:val="26"/>
          <w:szCs w:val="26"/>
          <w:lang w:val="vi-VN"/>
        </w:rPr>
        <w:t xml:space="preserve"> Trang kết quả xét nghiệm</w:t>
      </w:r>
      <w:bookmarkEnd w:id="137"/>
    </w:p>
    <w:p w14:paraId="5F270408" w14:textId="534F3BEC" w:rsidR="000C43DB" w:rsidRPr="00EE5B95" w:rsidRDefault="000C43DB" w:rsidP="004529A8">
      <w:pPr>
        <w:spacing w:line="360" w:lineRule="auto"/>
        <w:rPr>
          <w:rFonts w:ascii="Times New Roman" w:hAnsi="Times New Roman" w:cs="Times New Roman"/>
          <w:sz w:val="26"/>
          <w:szCs w:val="26"/>
          <w:lang w:val="vi-VN"/>
        </w:rPr>
      </w:pPr>
    </w:p>
    <w:p w14:paraId="427A3AA9" w14:textId="435A1AA3" w:rsidR="5E7E9CC8" w:rsidRPr="00EE5B95" w:rsidRDefault="00887046" w:rsidP="004529A8">
      <w:pPr>
        <w:spacing w:line="360" w:lineRule="auto"/>
        <w:rPr>
          <w:rFonts w:ascii="Times New Roman" w:eastAsiaTheme="majorEastAsia" w:hAnsi="Times New Roman" w:cs="Times New Roman"/>
          <w:sz w:val="26"/>
          <w:szCs w:val="26"/>
          <w:lang w:val="vi-VN"/>
        </w:rPr>
      </w:pPr>
      <w:r w:rsidRPr="00EE5B95">
        <w:rPr>
          <w:rFonts w:ascii="Times New Roman" w:hAnsi="Times New Roman" w:cs="Times New Roman"/>
          <w:sz w:val="26"/>
          <w:szCs w:val="26"/>
          <w:lang w:val="vi-VN"/>
        </w:rPr>
        <w:br w:type="page"/>
      </w:r>
    </w:p>
    <w:p w14:paraId="03B4AC86" w14:textId="33C81951" w:rsidR="00887046" w:rsidRPr="00EE5B95" w:rsidRDefault="00AE28EB" w:rsidP="004529A8">
      <w:pPr>
        <w:pStyle w:val="Heading1"/>
        <w:numPr>
          <w:ilvl w:val="0"/>
          <w:numId w:val="27"/>
        </w:numPr>
        <w:spacing w:line="360" w:lineRule="auto"/>
        <w:rPr>
          <w:rFonts w:ascii="Times New Roman" w:hAnsi="Times New Roman" w:cs="Times New Roman"/>
          <w:b/>
          <w:bCs/>
          <w:color w:val="auto"/>
          <w:sz w:val="26"/>
          <w:szCs w:val="26"/>
          <w:lang w:val="vi-VN"/>
        </w:rPr>
      </w:pPr>
      <w:bookmarkStart w:id="138" w:name="_Toc180704366"/>
      <w:r w:rsidRPr="00EE5B95">
        <w:rPr>
          <w:rFonts w:ascii="Times New Roman" w:hAnsi="Times New Roman" w:cs="Times New Roman"/>
          <w:b/>
          <w:bCs/>
          <w:color w:val="auto"/>
          <w:sz w:val="26"/>
          <w:szCs w:val="26"/>
          <w:lang w:val="vi-VN"/>
        </w:rPr>
        <w:lastRenderedPageBreak/>
        <w:t>GIAO DIỆN THỰC TẾ</w:t>
      </w:r>
      <w:bookmarkEnd w:id="138"/>
      <w:r w:rsidRPr="00EE5B95">
        <w:rPr>
          <w:rFonts w:ascii="Times New Roman" w:hAnsi="Times New Roman" w:cs="Times New Roman"/>
          <w:b/>
          <w:bCs/>
          <w:color w:val="auto"/>
          <w:sz w:val="26"/>
          <w:szCs w:val="26"/>
          <w:lang w:val="vi-VN"/>
        </w:rPr>
        <w:t xml:space="preserve"> </w:t>
      </w:r>
    </w:p>
    <w:p w14:paraId="4C12C730" w14:textId="05DB9EC7" w:rsidR="002708A8" w:rsidRPr="00EE5B95" w:rsidRDefault="002708A8"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t>Trang đăng nhập</w:t>
      </w:r>
    </w:p>
    <w:p w14:paraId="69F98485" w14:textId="36FF01FD" w:rsidR="002708A8" w:rsidRDefault="002708A8" w:rsidP="004529A8">
      <w:pPr>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6FFC1163" wp14:editId="11A517A7">
            <wp:extent cx="5394960" cy="2327441"/>
            <wp:effectExtent l="0" t="0" r="0" b="0"/>
            <wp:docPr id="1890572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2742" name="Picture 1" descr="A screenshot of a computer screen&#10;&#10;Description automatically generated"/>
                    <pic:cNvPicPr/>
                  </pic:nvPicPr>
                  <pic:blipFill>
                    <a:blip r:embed="rId67"/>
                    <a:stretch>
                      <a:fillRect/>
                    </a:stretch>
                  </pic:blipFill>
                  <pic:spPr>
                    <a:xfrm>
                      <a:off x="0" y="0"/>
                      <a:ext cx="5399705" cy="2329488"/>
                    </a:xfrm>
                    <a:prstGeom prst="rect">
                      <a:avLst/>
                    </a:prstGeom>
                  </pic:spPr>
                </pic:pic>
              </a:graphicData>
            </a:graphic>
          </wp:inline>
        </w:drawing>
      </w:r>
    </w:p>
    <w:p w14:paraId="1EBAA076" w14:textId="6DE3167A" w:rsidR="00F56D7E" w:rsidRPr="00EE5B95" w:rsidRDefault="00F56D7E" w:rsidP="00F56D7E">
      <w:pPr>
        <w:pStyle w:val="Caption"/>
        <w:rPr>
          <w:rFonts w:eastAsiaTheme="majorEastAsia" w:cs="Times New Roman"/>
          <w:sz w:val="26"/>
          <w:szCs w:val="26"/>
          <w:lang w:val="vi-VN"/>
        </w:rPr>
      </w:pPr>
      <w:bookmarkStart w:id="139" w:name="_Toc180713910"/>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w:t>
      </w:r>
      <w:r>
        <w:fldChar w:fldCharType="end"/>
      </w:r>
      <w:r>
        <w:rPr>
          <w:lang w:val="vi-VN"/>
        </w:rPr>
        <w:t xml:space="preserve"> Giao diện thực tế trang đăng nhập</w:t>
      </w:r>
      <w:bookmarkEnd w:id="139"/>
    </w:p>
    <w:p w14:paraId="7BAAD362" w14:textId="717CBCEE" w:rsidR="00890D96" w:rsidRPr="00EE5B95" w:rsidRDefault="00890D96"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t>Trang quản lý tài khoản nhân viên</w:t>
      </w:r>
    </w:p>
    <w:p w14:paraId="2AC309D2" w14:textId="230EAD20" w:rsidR="00890D96" w:rsidRPr="00EE5B95" w:rsidRDefault="00890D96" w:rsidP="00F56D7E">
      <w:pPr>
        <w:pStyle w:val="ListParagraph"/>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0514794C" wp14:editId="5215D5D9">
            <wp:extent cx="4842344" cy="2058514"/>
            <wp:effectExtent l="0" t="0" r="0" b="0"/>
            <wp:docPr id="151888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80648" name="Picture 1" descr="A screenshot of a computer&#10;&#10;Description automatically generated"/>
                    <pic:cNvPicPr/>
                  </pic:nvPicPr>
                  <pic:blipFill>
                    <a:blip r:embed="rId68"/>
                    <a:stretch>
                      <a:fillRect/>
                    </a:stretch>
                  </pic:blipFill>
                  <pic:spPr>
                    <a:xfrm>
                      <a:off x="0" y="0"/>
                      <a:ext cx="4860979" cy="2066436"/>
                    </a:xfrm>
                    <a:prstGeom prst="rect">
                      <a:avLst/>
                    </a:prstGeom>
                  </pic:spPr>
                </pic:pic>
              </a:graphicData>
            </a:graphic>
          </wp:inline>
        </w:drawing>
      </w:r>
    </w:p>
    <w:p w14:paraId="588186CF" w14:textId="44EF23B0" w:rsidR="00F56D7E" w:rsidRDefault="00F56D7E" w:rsidP="00F56D7E">
      <w:pPr>
        <w:pStyle w:val="Caption"/>
        <w:rPr>
          <w:rFonts w:eastAsiaTheme="majorEastAsia" w:cs="Times New Roman"/>
          <w:b/>
          <w:bCs/>
          <w:sz w:val="26"/>
          <w:szCs w:val="26"/>
          <w:lang w:val="vi-VN"/>
        </w:rPr>
      </w:pPr>
      <w:bookmarkStart w:id="140" w:name="_Toc180713911"/>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2</w:t>
      </w:r>
      <w:r>
        <w:fldChar w:fldCharType="end"/>
      </w:r>
      <w:r>
        <w:rPr>
          <w:lang w:val="vi-VN"/>
        </w:rPr>
        <w:t xml:space="preserve"> </w:t>
      </w:r>
      <w:r w:rsidRPr="00A1765C">
        <w:rPr>
          <w:lang w:val="vi-VN"/>
        </w:rPr>
        <w:t xml:space="preserve">Giao diện thực tế </w:t>
      </w:r>
      <w:r>
        <w:rPr>
          <w:lang w:val="vi-VN"/>
        </w:rPr>
        <w:t>trang quản lý tài khoản nhân viên</w:t>
      </w:r>
      <w:bookmarkEnd w:id="140"/>
    </w:p>
    <w:p w14:paraId="09205297" w14:textId="77777777" w:rsidR="00F56D7E" w:rsidRDefault="00F56D7E">
      <w:pPr>
        <w:rPr>
          <w:rFonts w:ascii="Times New Roman" w:eastAsiaTheme="majorEastAsia" w:hAnsi="Times New Roman" w:cs="Times New Roman"/>
          <w:b/>
          <w:bCs/>
          <w:sz w:val="26"/>
          <w:szCs w:val="26"/>
          <w:lang w:val="vi-VN"/>
        </w:rPr>
      </w:pPr>
      <w:r>
        <w:rPr>
          <w:rFonts w:ascii="Times New Roman" w:eastAsiaTheme="majorEastAsia" w:hAnsi="Times New Roman" w:cs="Times New Roman"/>
          <w:b/>
          <w:bCs/>
          <w:sz w:val="26"/>
          <w:szCs w:val="26"/>
          <w:lang w:val="vi-VN"/>
        </w:rPr>
        <w:br w:type="page"/>
      </w:r>
    </w:p>
    <w:p w14:paraId="2173C82A" w14:textId="3193AB53" w:rsidR="00890D96" w:rsidRPr="00EE5B95" w:rsidRDefault="00473A54"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lastRenderedPageBreak/>
        <w:t>Trang quản lý tài khoản bệnh nhân</w:t>
      </w:r>
    </w:p>
    <w:p w14:paraId="194CE72B" w14:textId="48CD2276" w:rsidR="00473A54" w:rsidRDefault="00473A54" w:rsidP="004529A8">
      <w:pPr>
        <w:spacing w:line="360" w:lineRule="auto"/>
        <w:ind w:left="360"/>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00AFD36D" wp14:editId="090E4D56">
            <wp:extent cx="5394960" cy="2296316"/>
            <wp:effectExtent l="0" t="0" r="0" b="8890"/>
            <wp:docPr id="1014635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35122" name="Picture 1" descr="A screenshot of a computer&#10;&#10;Description automatically generated"/>
                    <pic:cNvPicPr/>
                  </pic:nvPicPr>
                  <pic:blipFill>
                    <a:blip r:embed="rId69"/>
                    <a:stretch>
                      <a:fillRect/>
                    </a:stretch>
                  </pic:blipFill>
                  <pic:spPr>
                    <a:xfrm>
                      <a:off x="0" y="0"/>
                      <a:ext cx="5399652" cy="2298313"/>
                    </a:xfrm>
                    <a:prstGeom prst="rect">
                      <a:avLst/>
                    </a:prstGeom>
                  </pic:spPr>
                </pic:pic>
              </a:graphicData>
            </a:graphic>
          </wp:inline>
        </w:drawing>
      </w:r>
    </w:p>
    <w:p w14:paraId="6D0ED4FE" w14:textId="3262F329" w:rsidR="00F56D7E" w:rsidRPr="00EE5B95" w:rsidRDefault="00F56D7E" w:rsidP="00F56D7E">
      <w:pPr>
        <w:pStyle w:val="Caption"/>
        <w:rPr>
          <w:rFonts w:eastAsiaTheme="majorEastAsia" w:cs="Times New Roman"/>
          <w:sz w:val="26"/>
          <w:szCs w:val="26"/>
          <w:lang w:val="vi-VN"/>
        </w:rPr>
      </w:pPr>
      <w:bookmarkStart w:id="141" w:name="_Toc180713912"/>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3</w:t>
      </w:r>
      <w:r>
        <w:fldChar w:fldCharType="end"/>
      </w:r>
      <w:r>
        <w:rPr>
          <w:lang w:val="vi-VN"/>
        </w:rPr>
        <w:t xml:space="preserve"> </w:t>
      </w:r>
      <w:r w:rsidRPr="00977170">
        <w:rPr>
          <w:lang w:val="vi-VN"/>
        </w:rPr>
        <w:t xml:space="preserve">Giao diện thực tế </w:t>
      </w:r>
      <w:r>
        <w:rPr>
          <w:lang w:val="vi-VN"/>
        </w:rPr>
        <w:t>trang quản lý tài khoản bệnh nhân</w:t>
      </w:r>
      <w:bookmarkEnd w:id="141"/>
    </w:p>
    <w:p w14:paraId="5B8F5140" w14:textId="0B5F2E55" w:rsidR="00473A54" w:rsidRPr="00EE5B95" w:rsidRDefault="00B02C33"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t>Trang chủ</w:t>
      </w:r>
    </w:p>
    <w:p w14:paraId="418361E2" w14:textId="4D6AFB69" w:rsidR="00B02C33" w:rsidRDefault="00B02C33" w:rsidP="004529A8">
      <w:pPr>
        <w:spacing w:line="360" w:lineRule="auto"/>
        <w:ind w:left="360"/>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1C3BD984" wp14:editId="4BDA4CD6">
            <wp:extent cx="5490013" cy="2401294"/>
            <wp:effectExtent l="0" t="0" r="0" b="0"/>
            <wp:docPr id="60814991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49918" name="Picture 1" descr="A screenshot of a chat&#10;&#10;Description automatically generated"/>
                    <pic:cNvPicPr/>
                  </pic:nvPicPr>
                  <pic:blipFill>
                    <a:blip r:embed="rId70"/>
                    <a:stretch>
                      <a:fillRect/>
                    </a:stretch>
                  </pic:blipFill>
                  <pic:spPr>
                    <a:xfrm>
                      <a:off x="0" y="0"/>
                      <a:ext cx="5503575" cy="2407226"/>
                    </a:xfrm>
                    <a:prstGeom prst="rect">
                      <a:avLst/>
                    </a:prstGeom>
                  </pic:spPr>
                </pic:pic>
              </a:graphicData>
            </a:graphic>
          </wp:inline>
        </w:drawing>
      </w:r>
    </w:p>
    <w:p w14:paraId="52748C0D" w14:textId="72E210B4" w:rsidR="00F56D7E" w:rsidRPr="00EE5B95" w:rsidRDefault="00F56D7E" w:rsidP="00F56D7E">
      <w:pPr>
        <w:pStyle w:val="Caption"/>
        <w:rPr>
          <w:rFonts w:eastAsiaTheme="majorEastAsia" w:cs="Times New Roman"/>
          <w:sz w:val="26"/>
          <w:szCs w:val="26"/>
          <w:lang w:val="vi-VN"/>
        </w:rPr>
      </w:pPr>
      <w:bookmarkStart w:id="142" w:name="_Toc180713913"/>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4</w:t>
      </w:r>
      <w:r>
        <w:fldChar w:fldCharType="end"/>
      </w:r>
      <w:r>
        <w:rPr>
          <w:lang w:val="vi-VN"/>
        </w:rPr>
        <w:t xml:space="preserve"> </w:t>
      </w:r>
      <w:r w:rsidRPr="0085660D">
        <w:rPr>
          <w:lang w:val="vi-VN"/>
        </w:rPr>
        <w:t xml:space="preserve">Giao diện thực tế </w:t>
      </w:r>
      <w:r>
        <w:rPr>
          <w:lang w:val="vi-VN"/>
        </w:rPr>
        <w:t>trang chủ</w:t>
      </w:r>
      <w:bookmarkEnd w:id="142"/>
    </w:p>
    <w:p w14:paraId="13C4354D" w14:textId="77777777" w:rsidR="00F56D7E" w:rsidRDefault="00F56D7E">
      <w:pPr>
        <w:rPr>
          <w:rFonts w:ascii="Times New Roman" w:eastAsiaTheme="majorEastAsia" w:hAnsi="Times New Roman" w:cs="Times New Roman"/>
          <w:b/>
          <w:bCs/>
          <w:sz w:val="26"/>
          <w:szCs w:val="26"/>
          <w:lang w:val="vi-VN"/>
        </w:rPr>
      </w:pPr>
      <w:r>
        <w:rPr>
          <w:rFonts w:ascii="Times New Roman" w:eastAsiaTheme="majorEastAsia" w:hAnsi="Times New Roman" w:cs="Times New Roman"/>
          <w:b/>
          <w:bCs/>
          <w:sz w:val="26"/>
          <w:szCs w:val="26"/>
          <w:lang w:val="vi-VN"/>
        </w:rPr>
        <w:br w:type="page"/>
      </w:r>
    </w:p>
    <w:p w14:paraId="147BB26A" w14:textId="7C1D86AA" w:rsidR="00B02C33" w:rsidRPr="00EE5B95" w:rsidRDefault="004D4B0D"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lastRenderedPageBreak/>
        <w:t>Quản lý đặt khám</w:t>
      </w:r>
    </w:p>
    <w:p w14:paraId="6D014435" w14:textId="1B501079" w:rsidR="004D4B0D" w:rsidRDefault="004D4B0D" w:rsidP="004529A8">
      <w:pPr>
        <w:pStyle w:val="ListParagraph"/>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6994BEE8" wp14:editId="1B580521">
            <wp:extent cx="5703710" cy="2464904"/>
            <wp:effectExtent l="0" t="0" r="0" b="0"/>
            <wp:docPr id="295297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97431" name="Picture 1" descr="A screenshot of a computer&#10;&#10;Description automatically generated"/>
                    <pic:cNvPicPr/>
                  </pic:nvPicPr>
                  <pic:blipFill>
                    <a:blip r:embed="rId71"/>
                    <a:stretch>
                      <a:fillRect/>
                    </a:stretch>
                  </pic:blipFill>
                  <pic:spPr>
                    <a:xfrm>
                      <a:off x="0" y="0"/>
                      <a:ext cx="5721543" cy="2472610"/>
                    </a:xfrm>
                    <a:prstGeom prst="rect">
                      <a:avLst/>
                    </a:prstGeom>
                  </pic:spPr>
                </pic:pic>
              </a:graphicData>
            </a:graphic>
          </wp:inline>
        </w:drawing>
      </w:r>
    </w:p>
    <w:p w14:paraId="7E37FBF8" w14:textId="6BC69F28" w:rsidR="00F56D7E" w:rsidRPr="00EE5B95" w:rsidRDefault="00F56D7E" w:rsidP="00F56D7E">
      <w:pPr>
        <w:pStyle w:val="Caption"/>
        <w:rPr>
          <w:rFonts w:eastAsiaTheme="majorEastAsia" w:cs="Times New Roman"/>
          <w:sz w:val="26"/>
          <w:szCs w:val="26"/>
          <w:lang w:val="vi-VN"/>
        </w:rPr>
      </w:pPr>
      <w:bookmarkStart w:id="143" w:name="_Toc180713914"/>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5</w:t>
      </w:r>
      <w:r>
        <w:fldChar w:fldCharType="end"/>
      </w:r>
      <w:r>
        <w:rPr>
          <w:lang w:val="vi-VN"/>
        </w:rPr>
        <w:t xml:space="preserve"> </w:t>
      </w:r>
      <w:r w:rsidRPr="009A17D0">
        <w:rPr>
          <w:lang w:val="vi-VN"/>
        </w:rPr>
        <w:t xml:space="preserve">Giao diện thực tế </w:t>
      </w:r>
      <w:r>
        <w:rPr>
          <w:lang w:val="vi-VN"/>
        </w:rPr>
        <w:t>quản lý đặt khám</w:t>
      </w:r>
      <w:bookmarkEnd w:id="143"/>
    </w:p>
    <w:p w14:paraId="3E202169" w14:textId="15AF5597" w:rsidR="004D4B0D" w:rsidRPr="00EE5B95" w:rsidRDefault="009919C4"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t>Lập phiếu khám bệnh</w:t>
      </w:r>
    </w:p>
    <w:p w14:paraId="1B3EB39E" w14:textId="5CE48021" w:rsidR="009919C4" w:rsidRDefault="009919C4" w:rsidP="004529A8">
      <w:pPr>
        <w:pStyle w:val="ListParagraph"/>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45146527" wp14:editId="1CFBD22F">
            <wp:extent cx="5720639" cy="2441050"/>
            <wp:effectExtent l="0" t="0" r="0" b="0"/>
            <wp:docPr id="1067070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70856" name="Picture 1" descr="A screenshot of a computer&#10;&#10;Description automatically generated"/>
                    <pic:cNvPicPr/>
                  </pic:nvPicPr>
                  <pic:blipFill>
                    <a:blip r:embed="rId72"/>
                    <a:stretch>
                      <a:fillRect/>
                    </a:stretch>
                  </pic:blipFill>
                  <pic:spPr>
                    <a:xfrm>
                      <a:off x="0" y="0"/>
                      <a:ext cx="5726915" cy="2443728"/>
                    </a:xfrm>
                    <a:prstGeom prst="rect">
                      <a:avLst/>
                    </a:prstGeom>
                  </pic:spPr>
                </pic:pic>
              </a:graphicData>
            </a:graphic>
          </wp:inline>
        </w:drawing>
      </w:r>
    </w:p>
    <w:p w14:paraId="0D307F54" w14:textId="05B18CB6" w:rsidR="00F56D7E" w:rsidRPr="00EE5B95" w:rsidRDefault="00F56D7E" w:rsidP="00F56D7E">
      <w:pPr>
        <w:pStyle w:val="Caption"/>
        <w:rPr>
          <w:rFonts w:eastAsiaTheme="majorEastAsia" w:cs="Times New Roman"/>
          <w:sz w:val="26"/>
          <w:szCs w:val="26"/>
          <w:lang w:val="vi-VN"/>
        </w:rPr>
      </w:pPr>
      <w:bookmarkStart w:id="144" w:name="_Toc180713915"/>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6</w:t>
      </w:r>
      <w:r>
        <w:fldChar w:fldCharType="end"/>
      </w:r>
      <w:r>
        <w:rPr>
          <w:lang w:val="vi-VN"/>
        </w:rPr>
        <w:t xml:space="preserve"> </w:t>
      </w:r>
      <w:r w:rsidRPr="00EB12E7">
        <w:rPr>
          <w:lang w:val="vi-VN"/>
        </w:rPr>
        <w:t xml:space="preserve">Giao diện thực tế </w:t>
      </w:r>
      <w:r>
        <w:rPr>
          <w:lang w:val="vi-VN"/>
        </w:rPr>
        <w:t>lập phiếu khám bệnh</w:t>
      </w:r>
      <w:bookmarkEnd w:id="144"/>
    </w:p>
    <w:p w14:paraId="77DB0B6E" w14:textId="77777777" w:rsidR="00F56D7E" w:rsidRDefault="00F56D7E">
      <w:pPr>
        <w:rPr>
          <w:rFonts w:ascii="Times New Roman" w:eastAsiaTheme="majorEastAsia" w:hAnsi="Times New Roman" w:cs="Times New Roman"/>
          <w:b/>
          <w:bCs/>
          <w:sz w:val="26"/>
          <w:szCs w:val="26"/>
          <w:lang w:val="vi-VN"/>
        </w:rPr>
      </w:pPr>
      <w:r>
        <w:rPr>
          <w:rFonts w:ascii="Times New Roman" w:eastAsiaTheme="majorEastAsia" w:hAnsi="Times New Roman" w:cs="Times New Roman"/>
          <w:b/>
          <w:bCs/>
          <w:sz w:val="26"/>
          <w:szCs w:val="26"/>
          <w:lang w:val="vi-VN"/>
        </w:rPr>
        <w:br w:type="page"/>
      </w:r>
    </w:p>
    <w:p w14:paraId="3CEFE79C" w14:textId="693D8317" w:rsidR="009919C4" w:rsidRPr="00EE5B95" w:rsidRDefault="00D32EBC"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lastRenderedPageBreak/>
        <w:t>Danh sách bệnh nhân</w:t>
      </w:r>
    </w:p>
    <w:p w14:paraId="18A6EE26" w14:textId="33344299" w:rsidR="00D32EBC" w:rsidRDefault="00D32EBC" w:rsidP="004529A8">
      <w:pPr>
        <w:pStyle w:val="ListParagraph"/>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76EBAED6" wp14:editId="76DF3980">
            <wp:extent cx="5703570" cy="2366128"/>
            <wp:effectExtent l="0" t="0" r="0" b="0"/>
            <wp:docPr id="177469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8427" name="Picture 1" descr="A screenshot of a computer&#10;&#10;Description automatically generated"/>
                    <pic:cNvPicPr/>
                  </pic:nvPicPr>
                  <pic:blipFill>
                    <a:blip r:embed="rId73"/>
                    <a:stretch>
                      <a:fillRect/>
                    </a:stretch>
                  </pic:blipFill>
                  <pic:spPr>
                    <a:xfrm>
                      <a:off x="0" y="0"/>
                      <a:ext cx="5704910" cy="2366684"/>
                    </a:xfrm>
                    <a:prstGeom prst="rect">
                      <a:avLst/>
                    </a:prstGeom>
                  </pic:spPr>
                </pic:pic>
              </a:graphicData>
            </a:graphic>
          </wp:inline>
        </w:drawing>
      </w:r>
    </w:p>
    <w:p w14:paraId="16E264C5" w14:textId="59FEF1C3" w:rsidR="00F56D7E" w:rsidRPr="00EE5B95" w:rsidRDefault="00F56D7E" w:rsidP="00F56D7E">
      <w:pPr>
        <w:pStyle w:val="Caption"/>
        <w:rPr>
          <w:rFonts w:eastAsiaTheme="majorEastAsia" w:cs="Times New Roman"/>
          <w:sz w:val="26"/>
          <w:szCs w:val="26"/>
          <w:lang w:val="vi-VN"/>
        </w:rPr>
      </w:pPr>
      <w:bookmarkStart w:id="145" w:name="_Toc180713916"/>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7</w:t>
      </w:r>
      <w:r>
        <w:fldChar w:fldCharType="end"/>
      </w:r>
      <w:r>
        <w:rPr>
          <w:lang w:val="vi-VN"/>
        </w:rPr>
        <w:t xml:space="preserve"> </w:t>
      </w:r>
      <w:r w:rsidRPr="00657E4A">
        <w:rPr>
          <w:lang w:val="vi-VN"/>
        </w:rPr>
        <w:t xml:space="preserve">Giao diện thực tế </w:t>
      </w:r>
      <w:r>
        <w:rPr>
          <w:lang w:val="vi-VN"/>
        </w:rPr>
        <w:t xml:space="preserve"> danh sách bệnh nhân</w:t>
      </w:r>
      <w:bookmarkEnd w:id="145"/>
    </w:p>
    <w:p w14:paraId="624AED12" w14:textId="6F90510A" w:rsidR="00D32EBC" w:rsidRPr="00EE5B95" w:rsidRDefault="00D32EBC"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t>Danh sách hóa đơn</w:t>
      </w:r>
    </w:p>
    <w:p w14:paraId="294DC0BB" w14:textId="7FD76425" w:rsidR="00D32EBC" w:rsidRDefault="00D32EBC" w:rsidP="004529A8">
      <w:pPr>
        <w:pStyle w:val="ListParagraph"/>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0529D7DB" wp14:editId="083E33B8">
            <wp:extent cx="5621572" cy="2392772"/>
            <wp:effectExtent l="0" t="0" r="0" b="7620"/>
            <wp:docPr id="1065222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22408" name="Picture 1" descr="A screenshot of a computer&#10;&#10;Description automatically generated"/>
                    <pic:cNvPicPr/>
                  </pic:nvPicPr>
                  <pic:blipFill>
                    <a:blip r:embed="rId74"/>
                    <a:stretch>
                      <a:fillRect/>
                    </a:stretch>
                  </pic:blipFill>
                  <pic:spPr>
                    <a:xfrm>
                      <a:off x="0" y="0"/>
                      <a:ext cx="5626627" cy="2394924"/>
                    </a:xfrm>
                    <a:prstGeom prst="rect">
                      <a:avLst/>
                    </a:prstGeom>
                  </pic:spPr>
                </pic:pic>
              </a:graphicData>
            </a:graphic>
          </wp:inline>
        </w:drawing>
      </w:r>
    </w:p>
    <w:p w14:paraId="69CBA99C" w14:textId="2E6D1D01" w:rsidR="00F56D7E" w:rsidRPr="00EE5B95" w:rsidRDefault="00F56D7E" w:rsidP="00F56D7E">
      <w:pPr>
        <w:pStyle w:val="Caption"/>
        <w:rPr>
          <w:rFonts w:eastAsiaTheme="majorEastAsia" w:cs="Times New Roman"/>
          <w:sz w:val="26"/>
          <w:szCs w:val="26"/>
          <w:lang w:val="vi-VN"/>
        </w:rPr>
      </w:pPr>
      <w:bookmarkStart w:id="146" w:name="_Toc180713917"/>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8</w:t>
      </w:r>
      <w:r>
        <w:fldChar w:fldCharType="end"/>
      </w:r>
      <w:r>
        <w:rPr>
          <w:lang w:val="vi-VN"/>
        </w:rPr>
        <w:t xml:space="preserve"> </w:t>
      </w:r>
      <w:r w:rsidRPr="000423F0">
        <w:rPr>
          <w:lang w:val="vi-VN"/>
        </w:rPr>
        <w:t xml:space="preserve">Giao diện thực tế </w:t>
      </w:r>
      <w:r>
        <w:rPr>
          <w:lang w:val="vi-VN"/>
        </w:rPr>
        <w:t xml:space="preserve"> danh sách hóa đơn</w:t>
      </w:r>
      <w:bookmarkEnd w:id="146"/>
    </w:p>
    <w:p w14:paraId="3F2C9C36" w14:textId="77777777" w:rsidR="00F56D7E" w:rsidRDefault="00F56D7E">
      <w:pPr>
        <w:rPr>
          <w:rFonts w:ascii="Times New Roman" w:eastAsiaTheme="majorEastAsia" w:hAnsi="Times New Roman" w:cs="Times New Roman"/>
          <w:b/>
          <w:bCs/>
          <w:sz w:val="26"/>
          <w:szCs w:val="26"/>
          <w:lang w:val="vi-VN"/>
        </w:rPr>
      </w:pPr>
      <w:r>
        <w:rPr>
          <w:rFonts w:ascii="Times New Roman" w:eastAsiaTheme="majorEastAsia" w:hAnsi="Times New Roman" w:cs="Times New Roman"/>
          <w:b/>
          <w:bCs/>
          <w:sz w:val="26"/>
          <w:szCs w:val="26"/>
          <w:lang w:val="vi-VN"/>
        </w:rPr>
        <w:br w:type="page"/>
      </w:r>
    </w:p>
    <w:p w14:paraId="64F79052" w14:textId="31AC6F0A" w:rsidR="00D32EBC" w:rsidRPr="00EE5B95" w:rsidRDefault="00D178CB"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lastRenderedPageBreak/>
        <w:t>Trang thông tin tài khoản</w:t>
      </w:r>
    </w:p>
    <w:p w14:paraId="16BEC512" w14:textId="62409CBB" w:rsidR="00D178CB" w:rsidRDefault="00D178CB" w:rsidP="004529A8">
      <w:pPr>
        <w:pStyle w:val="ListParagraph"/>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63C98C12" wp14:editId="3C536188">
            <wp:extent cx="5506279" cy="2357229"/>
            <wp:effectExtent l="0" t="0" r="0" b="5080"/>
            <wp:docPr id="1915461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61338" name="Picture 1" descr="A screenshot of a computer&#10;&#10;Description automatically generated"/>
                    <pic:cNvPicPr/>
                  </pic:nvPicPr>
                  <pic:blipFill>
                    <a:blip r:embed="rId75"/>
                    <a:stretch>
                      <a:fillRect/>
                    </a:stretch>
                  </pic:blipFill>
                  <pic:spPr>
                    <a:xfrm>
                      <a:off x="0" y="0"/>
                      <a:ext cx="5511157" cy="2359317"/>
                    </a:xfrm>
                    <a:prstGeom prst="rect">
                      <a:avLst/>
                    </a:prstGeom>
                  </pic:spPr>
                </pic:pic>
              </a:graphicData>
            </a:graphic>
          </wp:inline>
        </w:drawing>
      </w:r>
    </w:p>
    <w:p w14:paraId="7CD48A9A" w14:textId="204E7DB3" w:rsidR="00F56D7E" w:rsidRPr="00EE5B95" w:rsidRDefault="00F56D7E" w:rsidP="00F56D7E">
      <w:pPr>
        <w:pStyle w:val="Caption"/>
        <w:rPr>
          <w:rFonts w:eastAsiaTheme="majorEastAsia" w:cs="Times New Roman"/>
          <w:sz w:val="26"/>
          <w:szCs w:val="26"/>
          <w:lang w:val="vi-VN"/>
        </w:rPr>
      </w:pPr>
      <w:bookmarkStart w:id="147" w:name="_Toc180713918"/>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9</w:t>
      </w:r>
      <w:r>
        <w:fldChar w:fldCharType="end"/>
      </w:r>
      <w:r>
        <w:rPr>
          <w:lang w:val="vi-VN"/>
        </w:rPr>
        <w:t xml:space="preserve"> </w:t>
      </w:r>
      <w:r w:rsidRPr="00DF1B8E">
        <w:rPr>
          <w:lang w:val="vi-VN"/>
        </w:rPr>
        <w:t xml:space="preserve">Giao diện thực tế </w:t>
      </w:r>
      <w:r>
        <w:rPr>
          <w:lang w:val="vi-VN"/>
        </w:rPr>
        <w:t xml:space="preserve"> trang thông tin tài khoản cá nhân</w:t>
      </w:r>
      <w:bookmarkEnd w:id="147"/>
    </w:p>
    <w:p w14:paraId="61AD94AB" w14:textId="7C2A0E98" w:rsidR="00773C6D" w:rsidRPr="00EE5B95" w:rsidRDefault="00773C6D"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t>Trang kết quả khám bệnh</w:t>
      </w:r>
    </w:p>
    <w:p w14:paraId="4337BC04" w14:textId="41CF7330" w:rsidR="00773C6D" w:rsidRDefault="00773C6D" w:rsidP="004529A8">
      <w:pPr>
        <w:pStyle w:val="ListParagraph"/>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4E82D593" wp14:editId="110E0000">
            <wp:extent cx="5223008" cy="2247679"/>
            <wp:effectExtent l="0" t="0" r="0" b="635"/>
            <wp:docPr id="95885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1354" name="Picture 1" descr="A screenshot of a computer&#10;&#10;Description automatically generated"/>
                    <pic:cNvPicPr/>
                  </pic:nvPicPr>
                  <pic:blipFill>
                    <a:blip r:embed="rId76"/>
                    <a:stretch>
                      <a:fillRect/>
                    </a:stretch>
                  </pic:blipFill>
                  <pic:spPr>
                    <a:xfrm>
                      <a:off x="0" y="0"/>
                      <a:ext cx="5229808" cy="2250606"/>
                    </a:xfrm>
                    <a:prstGeom prst="rect">
                      <a:avLst/>
                    </a:prstGeom>
                  </pic:spPr>
                </pic:pic>
              </a:graphicData>
            </a:graphic>
          </wp:inline>
        </w:drawing>
      </w:r>
    </w:p>
    <w:p w14:paraId="0AD51FE5" w14:textId="45F282BD" w:rsidR="00F56D7E" w:rsidRPr="00EE5B95" w:rsidRDefault="00F56D7E" w:rsidP="00F56D7E">
      <w:pPr>
        <w:pStyle w:val="Caption"/>
        <w:rPr>
          <w:rFonts w:eastAsiaTheme="majorEastAsia" w:cs="Times New Roman"/>
          <w:sz w:val="26"/>
          <w:szCs w:val="26"/>
          <w:lang w:val="vi-VN"/>
        </w:rPr>
      </w:pPr>
      <w:bookmarkStart w:id="148" w:name="_Toc180713919"/>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10</w:t>
      </w:r>
      <w:r>
        <w:fldChar w:fldCharType="end"/>
      </w:r>
      <w:r>
        <w:rPr>
          <w:lang w:val="vi-VN"/>
        </w:rPr>
        <w:t xml:space="preserve"> </w:t>
      </w:r>
      <w:r w:rsidRPr="00872203">
        <w:rPr>
          <w:lang w:val="vi-VN"/>
        </w:rPr>
        <w:t xml:space="preserve">Giao diện thực tế </w:t>
      </w:r>
      <w:r>
        <w:rPr>
          <w:lang w:val="vi-VN"/>
        </w:rPr>
        <w:t xml:space="preserve"> trang kết quả khám bệnh</w:t>
      </w:r>
      <w:bookmarkEnd w:id="148"/>
    </w:p>
    <w:p w14:paraId="0D840435" w14:textId="77777777" w:rsidR="00F56D7E" w:rsidRDefault="00F56D7E">
      <w:pPr>
        <w:rPr>
          <w:rFonts w:ascii="Times New Roman" w:eastAsiaTheme="majorEastAsia" w:hAnsi="Times New Roman" w:cs="Times New Roman"/>
          <w:b/>
          <w:bCs/>
          <w:sz w:val="26"/>
          <w:szCs w:val="26"/>
          <w:lang w:val="vi-VN"/>
        </w:rPr>
      </w:pPr>
      <w:r>
        <w:rPr>
          <w:rFonts w:ascii="Times New Roman" w:eastAsiaTheme="majorEastAsia" w:hAnsi="Times New Roman" w:cs="Times New Roman"/>
          <w:b/>
          <w:bCs/>
          <w:sz w:val="26"/>
          <w:szCs w:val="26"/>
          <w:lang w:val="vi-VN"/>
        </w:rPr>
        <w:br w:type="page"/>
      </w:r>
    </w:p>
    <w:p w14:paraId="0D2C2B66" w14:textId="0C17F0F8" w:rsidR="00773C6D" w:rsidRPr="00EE5B95" w:rsidRDefault="00283148"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lastRenderedPageBreak/>
        <w:t>Trang lịch khám của tôi</w:t>
      </w:r>
    </w:p>
    <w:p w14:paraId="70AD9349" w14:textId="5A209DCE" w:rsidR="00283148" w:rsidRDefault="00283148" w:rsidP="004529A8">
      <w:pPr>
        <w:spacing w:line="360" w:lineRule="auto"/>
        <w:ind w:left="360"/>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3052C3A0" wp14:editId="6E692F51">
            <wp:extent cx="5646373" cy="2329732"/>
            <wp:effectExtent l="0" t="0" r="0" b="0"/>
            <wp:docPr id="21430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576" name="Picture 1" descr="A screenshot of a computer&#10;&#10;Description automatically generated"/>
                    <pic:cNvPicPr/>
                  </pic:nvPicPr>
                  <pic:blipFill>
                    <a:blip r:embed="rId77"/>
                    <a:stretch>
                      <a:fillRect/>
                    </a:stretch>
                  </pic:blipFill>
                  <pic:spPr>
                    <a:xfrm>
                      <a:off x="0" y="0"/>
                      <a:ext cx="5655999" cy="2333704"/>
                    </a:xfrm>
                    <a:prstGeom prst="rect">
                      <a:avLst/>
                    </a:prstGeom>
                  </pic:spPr>
                </pic:pic>
              </a:graphicData>
            </a:graphic>
          </wp:inline>
        </w:drawing>
      </w:r>
    </w:p>
    <w:p w14:paraId="586EF87E" w14:textId="56368169" w:rsidR="00F56D7E" w:rsidRDefault="00F56D7E" w:rsidP="00F56D7E">
      <w:pPr>
        <w:pStyle w:val="Caption"/>
        <w:rPr>
          <w:rFonts w:eastAsiaTheme="majorEastAsia" w:cs="Times New Roman"/>
          <w:b/>
          <w:bCs/>
          <w:sz w:val="26"/>
          <w:szCs w:val="26"/>
          <w:lang w:val="vi-VN"/>
        </w:rPr>
      </w:pPr>
      <w:bookmarkStart w:id="149" w:name="_Toc180713920"/>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11</w:t>
      </w:r>
      <w:r>
        <w:fldChar w:fldCharType="end"/>
      </w:r>
      <w:r>
        <w:rPr>
          <w:lang w:val="vi-VN"/>
        </w:rPr>
        <w:t xml:space="preserve"> </w:t>
      </w:r>
      <w:r w:rsidRPr="00FE7D64">
        <w:rPr>
          <w:lang w:val="vi-VN"/>
        </w:rPr>
        <w:t xml:space="preserve">Giao diện thực tế </w:t>
      </w:r>
      <w:r>
        <w:rPr>
          <w:lang w:val="vi-VN"/>
        </w:rPr>
        <w:t xml:space="preserve"> trang lịch khám của tôi</w:t>
      </w:r>
      <w:bookmarkEnd w:id="149"/>
    </w:p>
    <w:p w14:paraId="137A6196" w14:textId="29526164" w:rsidR="00283148" w:rsidRPr="00EE5B95" w:rsidRDefault="007E35CD"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t>Trang hồ sơ bệnh án</w:t>
      </w:r>
    </w:p>
    <w:p w14:paraId="537AE4FD" w14:textId="3076EB37" w:rsidR="007E35CD" w:rsidRDefault="007E35CD" w:rsidP="004529A8">
      <w:pPr>
        <w:spacing w:line="360" w:lineRule="auto"/>
        <w:ind w:left="360"/>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5D2A7266" wp14:editId="4F05213A">
            <wp:extent cx="5506704" cy="2305050"/>
            <wp:effectExtent l="0" t="0" r="0" b="0"/>
            <wp:docPr id="1701664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64758" name="Picture 1" descr="A screenshot of a computer&#10;&#10;Description automatically generated"/>
                    <pic:cNvPicPr/>
                  </pic:nvPicPr>
                  <pic:blipFill>
                    <a:blip r:embed="rId78"/>
                    <a:stretch>
                      <a:fillRect/>
                    </a:stretch>
                  </pic:blipFill>
                  <pic:spPr>
                    <a:xfrm>
                      <a:off x="0" y="0"/>
                      <a:ext cx="5508342" cy="2305736"/>
                    </a:xfrm>
                    <a:prstGeom prst="rect">
                      <a:avLst/>
                    </a:prstGeom>
                  </pic:spPr>
                </pic:pic>
              </a:graphicData>
            </a:graphic>
          </wp:inline>
        </w:drawing>
      </w:r>
    </w:p>
    <w:p w14:paraId="280A7C53" w14:textId="4CFE9CB1" w:rsidR="00F56D7E" w:rsidRDefault="00F56D7E" w:rsidP="00F56D7E">
      <w:pPr>
        <w:pStyle w:val="Caption"/>
        <w:rPr>
          <w:lang w:val="vi-VN"/>
        </w:rPr>
      </w:pPr>
      <w:bookmarkStart w:id="150" w:name="_Toc180713921"/>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12</w:t>
      </w:r>
      <w:r>
        <w:fldChar w:fldCharType="end"/>
      </w:r>
      <w:r>
        <w:rPr>
          <w:lang w:val="vi-VN"/>
        </w:rPr>
        <w:t xml:space="preserve"> </w:t>
      </w:r>
      <w:r w:rsidRPr="00F0210C">
        <w:rPr>
          <w:lang w:val="vi-VN"/>
        </w:rPr>
        <w:t xml:space="preserve">Giao diện thực tế </w:t>
      </w:r>
      <w:r>
        <w:rPr>
          <w:lang w:val="vi-VN"/>
        </w:rPr>
        <w:t xml:space="preserve"> trang hồ sơ bệnh án</w:t>
      </w:r>
      <w:bookmarkEnd w:id="150"/>
    </w:p>
    <w:p w14:paraId="550D9AF9" w14:textId="77777777" w:rsidR="00F56D7E" w:rsidRDefault="00F56D7E">
      <w:pPr>
        <w:rPr>
          <w:rFonts w:ascii="Times New Roman" w:hAnsi="Times New Roman"/>
          <w:i/>
          <w:iCs/>
          <w:color w:val="0E2841" w:themeColor="text2"/>
          <w:kern w:val="0"/>
          <w:sz w:val="18"/>
          <w:szCs w:val="18"/>
          <w:lang w:val="vi-VN"/>
          <w14:ligatures w14:val="none"/>
        </w:rPr>
      </w:pPr>
      <w:r>
        <w:rPr>
          <w:lang w:val="vi-VN"/>
        </w:rPr>
        <w:br w:type="page"/>
      </w:r>
    </w:p>
    <w:p w14:paraId="1AAFF717" w14:textId="6B6CA391" w:rsidR="007E35CD" w:rsidRPr="00EE5B95" w:rsidRDefault="000558BC"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lastRenderedPageBreak/>
        <w:t>Trang chủ [user]</w:t>
      </w:r>
    </w:p>
    <w:p w14:paraId="4883D10E" w14:textId="26DD8EFC" w:rsidR="000558BC" w:rsidRDefault="000558BC" w:rsidP="004529A8">
      <w:pPr>
        <w:spacing w:line="360" w:lineRule="auto"/>
        <w:ind w:left="360"/>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1CC33137" wp14:editId="078DF229">
            <wp:extent cx="5752769" cy="2484877"/>
            <wp:effectExtent l="0" t="0" r="635" b="0"/>
            <wp:docPr id="115188603" name="Picture 1" descr="A group of people in scrubs and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8603" name="Picture 1" descr="A group of people in scrubs and masks&#10;&#10;Description automatically generated"/>
                    <pic:cNvPicPr/>
                  </pic:nvPicPr>
                  <pic:blipFill>
                    <a:blip r:embed="rId79"/>
                    <a:stretch>
                      <a:fillRect/>
                    </a:stretch>
                  </pic:blipFill>
                  <pic:spPr>
                    <a:xfrm>
                      <a:off x="0" y="0"/>
                      <a:ext cx="5753618" cy="2485244"/>
                    </a:xfrm>
                    <a:prstGeom prst="rect">
                      <a:avLst/>
                    </a:prstGeom>
                  </pic:spPr>
                </pic:pic>
              </a:graphicData>
            </a:graphic>
          </wp:inline>
        </w:drawing>
      </w:r>
    </w:p>
    <w:p w14:paraId="105B1790" w14:textId="6DEBFD32" w:rsidR="00F56D7E" w:rsidRDefault="00F56D7E" w:rsidP="00F56D7E">
      <w:pPr>
        <w:pStyle w:val="Caption"/>
        <w:rPr>
          <w:rFonts w:eastAsiaTheme="majorEastAsia" w:cs="Times New Roman"/>
          <w:b/>
          <w:bCs/>
          <w:sz w:val="26"/>
          <w:szCs w:val="26"/>
          <w:lang w:val="vi-VN"/>
        </w:rPr>
      </w:pPr>
      <w:bookmarkStart w:id="151" w:name="_Toc180713922"/>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13</w:t>
      </w:r>
      <w:r>
        <w:fldChar w:fldCharType="end"/>
      </w:r>
      <w:r>
        <w:rPr>
          <w:lang w:val="vi-VN"/>
        </w:rPr>
        <w:t xml:space="preserve"> </w:t>
      </w:r>
      <w:r w:rsidRPr="00C0122A">
        <w:rPr>
          <w:lang w:val="vi-VN"/>
        </w:rPr>
        <w:t xml:space="preserve">Giao diện thực tế </w:t>
      </w:r>
      <w:r>
        <w:rPr>
          <w:lang w:val="vi-VN"/>
        </w:rPr>
        <w:t>trang chủ [user]</w:t>
      </w:r>
      <w:bookmarkEnd w:id="151"/>
    </w:p>
    <w:p w14:paraId="0600BE1A" w14:textId="343FD856" w:rsidR="000558BC" w:rsidRPr="00EE5B95" w:rsidRDefault="00140F3C"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t>Trang đội ngũ y – bác sĩ</w:t>
      </w:r>
    </w:p>
    <w:p w14:paraId="1BE8A952" w14:textId="7FA8B0D8" w:rsidR="00140F3C" w:rsidRDefault="00140F3C" w:rsidP="004529A8">
      <w:pPr>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0595495B" wp14:editId="40186B04">
            <wp:extent cx="5417101" cy="2290693"/>
            <wp:effectExtent l="0" t="0" r="0" b="0"/>
            <wp:docPr id="210357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575" name="Picture 1" descr="A screenshot of a computer&#10;&#10;Description automatically generated"/>
                    <pic:cNvPicPr/>
                  </pic:nvPicPr>
                  <pic:blipFill>
                    <a:blip r:embed="rId80"/>
                    <a:stretch>
                      <a:fillRect/>
                    </a:stretch>
                  </pic:blipFill>
                  <pic:spPr>
                    <a:xfrm>
                      <a:off x="0" y="0"/>
                      <a:ext cx="5423139" cy="2293246"/>
                    </a:xfrm>
                    <a:prstGeom prst="rect">
                      <a:avLst/>
                    </a:prstGeom>
                  </pic:spPr>
                </pic:pic>
              </a:graphicData>
            </a:graphic>
          </wp:inline>
        </w:drawing>
      </w:r>
    </w:p>
    <w:p w14:paraId="0D536578" w14:textId="46044B88" w:rsidR="00F56D7E" w:rsidRDefault="00F56D7E" w:rsidP="00F56D7E">
      <w:pPr>
        <w:pStyle w:val="Caption"/>
        <w:rPr>
          <w:lang w:val="vi-VN"/>
        </w:rPr>
      </w:pPr>
      <w:bookmarkStart w:id="152" w:name="_Toc180713923"/>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14</w:t>
      </w:r>
      <w:r>
        <w:fldChar w:fldCharType="end"/>
      </w:r>
      <w:r>
        <w:rPr>
          <w:lang w:val="vi-VN"/>
        </w:rPr>
        <w:t xml:space="preserve"> </w:t>
      </w:r>
      <w:r w:rsidRPr="001D1350">
        <w:rPr>
          <w:lang w:val="vi-VN"/>
        </w:rPr>
        <w:t xml:space="preserve">Giao diện thực tế </w:t>
      </w:r>
      <w:r>
        <w:rPr>
          <w:lang w:val="vi-VN"/>
        </w:rPr>
        <w:t>trang đội ngũ y - bác sĩ</w:t>
      </w:r>
      <w:bookmarkEnd w:id="152"/>
    </w:p>
    <w:p w14:paraId="132D68C0" w14:textId="77777777" w:rsidR="00F56D7E" w:rsidRDefault="00F56D7E">
      <w:pPr>
        <w:rPr>
          <w:rFonts w:ascii="Times New Roman" w:hAnsi="Times New Roman"/>
          <w:i/>
          <w:iCs/>
          <w:color w:val="0E2841" w:themeColor="text2"/>
          <w:kern w:val="0"/>
          <w:sz w:val="18"/>
          <w:szCs w:val="18"/>
          <w:lang w:val="vi-VN"/>
          <w14:ligatures w14:val="none"/>
        </w:rPr>
      </w:pPr>
      <w:r>
        <w:rPr>
          <w:lang w:val="vi-VN"/>
        </w:rPr>
        <w:br w:type="page"/>
      </w:r>
    </w:p>
    <w:p w14:paraId="1A523A49" w14:textId="105EC282" w:rsidR="00140F3C" w:rsidRPr="00EE5B95" w:rsidRDefault="00A24BAC"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lastRenderedPageBreak/>
        <w:t>Trang đăng ký khám bệnh</w:t>
      </w:r>
    </w:p>
    <w:p w14:paraId="4CBF8DDF" w14:textId="1FF3576C" w:rsidR="00A24BAC" w:rsidRDefault="00A24BAC" w:rsidP="004529A8">
      <w:pPr>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556D904B" wp14:editId="1FB2C51F">
            <wp:extent cx="5402911" cy="2270839"/>
            <wp:effectExtent l="0" t="0" r="7620" b="0"/>
            <wp:docPr id="159495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1706" name="Picture 1" descr="A screenshot of a computer&#10;&#10;Description automatically generated"/>
                    <pic:cNvPicPr/>
                  </pic:nvPicPr>
                  <pic:blipFill>
                    <a:blip r:embed="rId81"/>
                    <a:stretch>
                      <a:fillRect/>
                    </a:stretch>
                  </pic:blipFill>
                  <pic:spPr>
                    <a:xfrm>
                      <a:off x="0" y="0"/>
                      <a:ext cx="5409874" cy="2273766"/>
                    </a:xfrm>
                    <a:prstGeom prst="rect">
                      <a:avLst/>
                    </a:prstGeom>
                  </pic:spPr>
                </pic:pic>
              </a:graphicData>
            </a:graphic>
          </wp:inline>
        </w:drawing>
      </w:r>
    </w:p>
    <w:p w14:paraId="4EEDC271" w14:textId="02A88141" w:rsidR="00F56D7E" w:rsidRDefault="00F56D7E" w:rsidP="00F56D7E">
      <w:pPr>
        <w:pStyle w:val="Caption"/>
        <w:rPr>
          <w:rFonts w:eastAsiaTheme="majorEastAsia" w:cs="Times New Roman"/>
          <w:b/>
          <w:bCs/>
          <w:sz w:val="26"/>
          <w:szCs w:val="26"/>
          <w:lang w:val="vi-VN"/>
        </w:rPr>
      </w:pPr>
      <w:bookmarkStart w:id="153" w:name="_Toc180713924"/>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15</w:t>
      </w:r>
      <w:r>
        <w:fldChar w:fldCharType="end"/>
      </w:r>
      <w:r>
        <w:rPr>
          <w:lang w:val="vi-VN"/>
        </w:rPr>
        <w:t xml:space="preserve"> </w:t>
      </w:r>
      <w:r w:rsidRPr="00340A3B">
        <w:rPr>
          <w:lang w:val="vi-VN"/>
        </w:rPr>
        <w:t xml:space="preserve">Giao diện thực tế </w:t>
      </w:r>
      <w:r>
        <w:rPr>
          <w:lang w:val="vi-VN"/>
        </w:rPr>
        <w:t xml:space="preserve"> trang đăng ký khám bệnh</w:t>
      </w:r>
      <w:bookmarkEnd w:id="153"/>
    </w:p>
    <w:p w14:paraId="5E7EBBE1" w14:textId="11A3AB42" w:rsidR="00A24BAC" w:rsidRPr="00EE5B95" w:rsidRDefault="00CD5B90"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t>Trang liên hệ</w:t>
      </w:r>
    </w:p>
    <w:p w14:paraId="3FCBBCF3" w14:textId="7A407ECF" w:rsidR="00CD5B90" w:rsidRDefault="00CD5B90" w:rsidP="004529A8">
      <w:pPr>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174DCEA0" wp14:editId="3308AEBE">
            <wp:extent cx="5421849" cy="2313554"/>
            <wp:effectExtent l="0" t="0" r="7620" b="0"/>
            <wp:docPr id="2081133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3440" name="Picture 1" descr="A screenshot of a computer&#10;&#10;Description automatically generated"/>
                    <pic:cNvPicPr/>
                  </pic:nvPicPr>
                  <pic:blipFill>
                    <a:blip r:embed="rId82"/>
                    <a:stretch>
                      <a:fillRect/>
                    </a:stretch>
                  </pic:blipFill>
                  <pic:spPr>
                    <a:xfrm>
                      <a:off x="0" y="0"/>
                      <a:ext cx="5430165" cy="2317102"/>
                    </a:xfrm>
                    <a:prstGeom prst="rect">
                      <a:avLst/>
                    </a:prstGeom>
                  </pic:spPr>
                </pic:pic>
              </a:graphicData>
            </a:graphic>
          </wp:inline>
        </w:drawing>
      </w:r>
    </w:p>
    <w:p w14:paraId="62D068B2" w14:textId="7BCB634B" w:rsidR="00F56D7E" w:rsidRDefault="00F56D7E" w:rsidP="00F56D7E">
      <w:pPr>
        <w:pStyle w:val="Caption"/>
        <w:rPr>
          <w:lang w:val="vi-VN"/>
        </w:rPr>
      </w:pPr>
      <w:bookmarkStart w:id="154" w:name="_Toc180713925"/>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16</w:t>
      </w:r>
      <w:r>
        <w:fldChar w:fldCharType="end"/>
      </w:r>
      <w:r>
        <w:rPr>
          <w:lang w:val="vi-VN"/>
        </w:rPr>
        <w:t xml:space="preserve"> </w:t>
      </w:r>
      <w:r w:rsidRPr="00501D22">
        <w:rPr>
          <w:lang w:val="vi-VN"/>
        </w:rPr>
        <w:t xml:space="preserve">Giao diện thực tế </w:t>
      </w:r>
      <w:r>
        <w:rPr>
          <w:lang w:val="vi-VN"/>
        </w:rPr>
        <w:t xml:space="preserve"> trang liên hệ</w:t>
      </w:r>
      <w:bookmarkEnd w:id="154"/>
    </w:p>
    <w:p w14:paraId="7B3E0D9E" w14:textId="77777777" w:rsidR="00F56D7E" w:rsidRDefault="00F56D7E">
      <w:pPr>
        <w:rPr>
          <w:rFonts w:ascii="Times New Roman" w:hAnsi="Times New Roman"/>
          <w:i/>
          <w:iCs/>
          <w:color w:val="0E2841" w:themeColor="text2"/>
          <w:kern w:val="0"/>
          <w:sz w:val="18"/>
          <w:szCs w:val="18"/>
          <w:lang w:val="vi-VN"/>
          <w14:ligatures w14:val="none"/>
        </w:rPr>
      </w:pPr>
      <w:r>
        <w:rPr>
          <w:lang w:val="vi-VN"/>
        </w:rPr>
        <w:br w:type="page"/>
      </w:r>
    </w:p>
    <w:p w14:paraId="67AA87A2" w14:textId="3A68584D" w:rsidR="00CD5B90" w:rsidRPr="00EE5B95" w:rsidRDefault="00CD5B90" w:rsidP="004529A8">
      <w:pPr>
        <w:pStyle w:val="ListParagraph"/>
        <w:numPr>
          <w:ilvl w:val="0"/>
          <w:numId w:val="38"/>
        </w:numPr>
        <w:spacing w:line="360" w:lineRule="auto"/>
        <w:outlineLvl w:val="1"/>
        <w:rPr>
          <w:rFonts w:ascii="Times New Roman" w:eastAsiaTheme="majorEastAsia" w:hAnsi="Times New Roman" w:cs="Times New Roman"/>
          <w:b/>
          <w:bCs/>
          <w:sz w:val="26"/>
          <w:szCs w:val="26"/>
          <w:lang w:val="vi-VN"/>
        </w:rPr>
      </w:pPr>
      <w:r w:rsidRPr="00EE5B95">
        <w:rPr>
          <w:rFonts w:ascii="Times New Roman" w:eastAsiaTheme="majorEastAsia" w:hAnsi="Times New Roman" w:cs="Times New Roman"/>
          <w:b/>
          <w:bCs/>
          <w:sz w:val="26"/>
          <w:szCs w:val="26"/>
          <w:lang w:val="vi-VN"/>
        </w:rPr>
        <w:lastRenderedPageBreak/>
        <w:t>Trang tin tức</w:t>
      </w:r>
    </w:p>
    <w:p w14:paraId="1AFEA179" w14:textId="56BC40F0" w:rsidR="00CD5B90" w:rsidRDefault="00CD5B90" w:rsidP="004529A8">
      <w:pPr>
        <w:spacing w:line="360" w:lineRule="auto"/>
        <w:jc w:val="center"/>
        <w:rPr>
          <w:rFonts w:ascii="Times New Roman" w:eastAsiaTheme="majorEastAsia" w:hAnsi="Times New Roman" w:cs="Times New Roman"/>
          <w:sz w:val="26"/>
          <w:szCs w:val="26"/>
          <w:lang w:val="vi-VN"/>
        </w:rPr>
      </w:pPr>
      <w:r w:rsidRPr="00EE5B95">
        <w:rPr>
          <w:rFonts w:ascii="Times New Roman" w:eastAsiaTheme="majorEastAsia" w:hAnsi="Times New Roman" w:cs="Times New Roman"/>
          <w:sz w:val="26"/>
          <w:szCs w:val="26"/>
          <w:lang w:val="vi-VN"/>
        </w:rPr>
        <w:drawing>
          <wp:inline distT="0" distB="0" distL="0" distR="0" wp14:anchorId="0F141407" wp14:editId="3ED69DD4">
            <wp:extent cx="5264849" cy="2281997"/>
            <wp:effectExtent l="0" t="0" r="0" b="4445"/>
            <wp:docPr id="1602184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84994" name="Picture 1" descr="A screenshot of a computer&#10;&#10;Description automatically generated"/>
                    <pic:cNvPicPr/>
                  </pic:nvPicPr>
                  <pic:blipFill>
                    <a:blip r:embed="rId83"/>
                    <a:stretch>
                      <a:fillRect/>
                    </a:stretch>
                  </pic:blipFill>
                  <pic:spPr>
                    <a:xfrm>
                      <a:off x="0" y="0"/>
                      <a:ext cx="5270023" cy="2284239"/>
                    </a:xfrm>
                    <a:prstGeom prst="rect">
                      <a:avLst/>
                    </a:prstGeom>
                  </pic:spPr>
                </pic:pic>
              </a:graphicData>
            </a:graphic>
          </wp:inline>
        </w:drawing>
      </w:r>
    </w:p>
    <w:p w14:paraId="02E16F4F" w14:textId="7BFE2A99" w:rsidR="00F56D7E" w:rsidRPr="00EE5B95" w:rsidRDefault="00F56D7E" w:rsidP="00F56D7E">
      <w:pPr>
        <w:pStyle w:val="Caption"/>
        <w:rPr>
          <w:rFonts w:eastAsiaTheme="majorEastAsia" w:cs="Times New Roman"/>
          <w:sz w:val="26"/>
          <w:szCs w:val="26"/>
          <w:lang w:val="vi-VN"/>
        </w:rPr>
      </w:pPr>
      <w:bookmarkStart w:id="155" w:name="_Toc180713926"/>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17</w:t>
      </w:r>
      <w:r>
        <w:fldChar w:fldCharType="end"/>
      </w:r>
      <w:r>
        <w:rPr>
          <w:lang w:val="vi-VN"/>
        </w:rPr>
        <w:t xml:space="preserve"> </w:t>
      </w:r>
      <w:r w:rsidRPr="00864F6D">
        <w:rPr>
          <w:lang w:val="vi-VN"/>
        </w:rPr>
        <w:t xml:space="preserve">Giao diện thực tế </w:t>
      </w:r>
      <w:r>
        <w:rPr>
          <w:lang w:val="vi-VN"/>
        </w:rPr>
        <w:t xml:space="preserve"> trang tin tức</w:t>
      </w:r>
      <w:bookmarkEnd w:id="155"/>
    </w:p>
    <w:p w14:paraId="665B49C6" w14:textId="77777777" w:rsidR="005231E4" w:rsidRPr="00EE5B95" w:rsidRDefault="005231E4" w:rsidP="004529A8">
      <w:pPr>
        <w:spacing w:line="360" w:lineRule="auto"/>
        <w:rPr>
          <w:rFonts w:ascii="Times New Roman" w:eastAsiaTheme="majorEastAsia" w:hAnsi="Times New Roman" w:cs="Times New Roman"/>
          <w:b/>
          <w:bCs/>
          <w:sz w:val="26"/>
          <w:szCs w:val="26"/>
          <w:lang w:val="vi-VN"/>
        </w:rPr>
      </w:pPr>
      <w:bookmarkStart w:id="156" w:name="_Toc180704367"/>
      <w:r w:rsidRPr="00EE5B95">
        <w:rPr>
          <w:rFonts w:ascii="Times New Roman" w:hAnsi="Times New Roman" w:cs="Times New Roman"/>
          <w:b/>
          <w:bCs/>
          <w:sz w:val="26"/>
          <w:szCs w:val="26"/>
          <w:lang w:val="vi-VN"/>
        </w:rPr>
        <w:br w:type="page"/>
      </w:r>
    </w:p>
    <w:p w14:paraId="4A675BC5" w14:textId="1182EA18" w:rsidR="005F6242" w:rsidRPr="00EE5B95" w:rsidRDefault="00AF19D5" w:rsidP="004529A8">
      <w:pPr>
        <w:pStyle w:val="Heading1"/>
        <w:numPr>
          <w:ilvl w:val="0"/>
          <w:numId w:val="27"/>
        </w:numPr>
        <w:spacing w:line="360" w:lineRule="auto"/>
        <w:rPr>
          <w:rFonts w:ascii="Times New Roman" w:hAnsi="Times New Roman" w:cs="Times New Roman"/>
          <w:b/>
          <w:bCs/>
          <w:color w:val="auto"/>
          <w:sz w:val="26"/>
          <w:szCs w:val="26"/>
          <w:lang w:val="vi-VN"/>
        </w:rPr>
      </w:pPr>
      <w:r w:rsidRPr="00EE5B95">
        <w:rPr>
          <w:rFonts w:ascii="Times New Roman" w:hAnsi="Times New Roman" w:cs="Times New Roman"/>
          <w:b/>
          <w:bCs/>
          <w:color w:val="auto"/>
          <w:sz w:val="26"/>
          <w:szCs w:val="26"/>
          <w:lang w:val="vi-VN"/>
        </w:rPr>
        <w:lastRenderedPageBreak/>
        <w:t>CÀI ĐẶT</w:t>
      </w:r>
      <w:bookmarkEnd w:id="156"/>
      <w:r w:rsidRPr="00EE5B95">
        <w:rPr>
          <w:rFonts w:ascii="Times New Roman" w:hAnsi="Times New Roman" w:cs="Times New Roman"/>
          <w:b/>
          <w:bCs/>
          <w:color w:val="auto"/>
          <w:sz w:val="26"/>
          <w:szCs w:val="26"/>
          <w:lang w:val="vi-VN"/>
        </w:rPr>
        <w:t xml:space="preserve"> </w:t>
      </w:r>
      <w:r w:rsidR="00E95579" w:rsidRPr="00EE5B95">
        <w:rPr>
          <w:rFonts w:ascii="Times New Roman" w:hAnsi="Times New Roman" w:cs="Times New Roman"/>
          <w:b/>
          <w:bCs/>
          <w:color w:val="auto"/>
          <w:sz w:val="26"/>
          <w:szCs w:val="26"/>
          <w:lang w:val="vi-VN"/>
        </w:rPr>
        <w:t xml:space="preserve"> </w:t>
      </w:r>
    </w:p>
    <w:p w14:paraId="3A213297" w14:textId="77777777" w:rsidR="002353FC" w:rsidRPr="00EE5B95" w:rsidRDefault="002353FC" w:rsidP="004529A8">
      <w:pPr>
        <w:spacing w:line="360" w:lineRule="auto"/>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1495"/>
        <w:gridCol w:w="1736"/>
        <w:gridCol w:w="1697"/>
        <w:gridCol w:w="1571"/>
        <w:gridCol w:w="1494"/>
        <w:gridCol w:w="1357"/>
      </w:tblGrid>
      <w:tr w:rsidR="0099586A" w:rsidRPr="00EE5B95" w14:paraId="512A3F9F" w14:textId="57424F18" w:rsidTr="00D92D30">
        <w:tc>
          <w:tcPr>
            <w:tcW w:w="1495" w:type="dxa"/>
          </w:tcPr>
          <w:p w14:paraId="29937F53"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STT</w:t>
            </w:r>
          </w:p>
        </w:tc>
        <w:tc>
          <w:tcPr>
            <w:tcW w:w="1736" w:type="dxa"/>
          </w:tcPr>
          <w:p w14:paraId="1A885C5C"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Actor</w:t>
            </w:r>
          </w:p>
        </w:tc>
        <w:tc>
          <w:tcPr>
            <w:tcW w:w="1697" w:type="dxa"/>
          </w:tcPr>
          <w:p w14:paraId="7C4BFAA7"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Usecase</w:t>
            </w:r>
          </w:p>
        </w:tc>
        <w:tc>
          <w:tcPr>
            <w:tcW w:w="1571" w:type="dxa"/>
          </w:tcPr>
          <w:p w14:paraId="09DBD294"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Đã làm</w:t>
            </w:r>
          </w:p>
        </w:tc>
        <w:tc>
          <w:tcPr>
            <w:tcW w:w="1494" w:type="dxa"/>
          </w:tcPr>
          <w:p w14:paraId="4F0083E6" w14:textId="28C1CCF8" w:rsidR="00D92D30" w:rsidRPr="00EE5B95" w:rsidRDefault="00D92D30"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rPr>
              <w:t>Chưa</w:t>
            </w:r>
            <w:r w:rsidRPr="00EE5B95">
              <w:rPr>
                <w:rFonts w:ascii="Times New Roman" w:hAnsi="Times New Roman" w:cs="Times New Roman"/>
                <w:sz w:val="26"/>
                <w:szCs w:val="26"/>
                <w:lang w:val="vi-VN"/>
              </w:rPr>
              <w:t xml:space="preserve"> làm</w:t>
            </w:r>
          </w:p>
        </w:tc>
        <w:tc>
          <w:tcPr>
            <w:tcW w:w="1357" w:type="dxa"/>
          </w:tcPr>
          <w:p w14:paraId="25E13A2A" w14:textId="72F0A1E4" w:rsidR="00D92D30" w:rsidRPr="00EE5B95" w:rsidRDefault="00D92D30" w:rsidP="004529A8">
            <w:pPr>
              <w:spacing w:line="360" w:lineRule="auto"/>
              <w:rPr>
                <w:rFonts w:ascii="Times New Roman" w:hAnsi="Times New Roman" w:cs="Times New Roman"/>
                <w:sz w:val="26"/>
                <w:szCs w:val="26"/>
                <w:lang w:val="vi-VN"/>
              </w:rPr>
            </w:pPr>
            <w:r w:rsidRPr="00EE5B95">
              <w:rPr>
                <w:rFonts w:ascii="Times New Roman" w:hAnsi="Times New Roman" w:cs="Times New Roman"/>
                <w:sz w:val="26"/>
                <w:szCs w:val="26"/>
              </w:rPr>
              <w:t>Đã</w:t>
            </w:r>
            <w:r w:rsidRPr="00EE5B95">
              <w:rPr>
                <w:rFonts w:ascii="Times New Roman" w:hAnsi="Times New Roman" w:cs="Times New Roman"/>
                <w:sz w:val="26"/>
                <w:szCs w:val="26"/>
                <w:lang w:val="vi-VN"/>
              </w:rPr>
              <w:t xml:space="preserve"> test</w:t>
            </w:r>
          </w:p>
        </w:tc>
      </w:tr>
      <w:tr w:rsidR="0099586A" w:rsidRPr="00EE5B95" w14:paraId="07F29C09" w14:textId="2CC1D728" w:rsidTr="00D92D30">
        <w:tc>
          <w:tcPr>
            <w:tcW w:w="1495" w:type="dxa"/>
          </w:tcPr>
          <w:p w14:paraId="5CD79804"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w:t>
            </w:r>
          </w:p>
        </w:tc>
        <w:tc>
          <w:tcPr>
            <w:tcW w:w="1736" w:type="dxa"/>
          </w:tcPr>
          <w:p w14:paraId="55EFC8D0"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6AF7BAF6"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Đăng nhập</w:t>
            </w:r>
          </w:p>
        </w:tc>
        <w:tc>
          <w:tcPr>
            <w:tcW w:w="1571" w:type="dxa"/>
          </w:tcPr>
          <w:p w14:paraId="3CCC62AF" w14:textId="78581E7C" w:rsidR="00D92D30" w:rsidRPr="00EE5B95" w:rsidRDefault="0007449C"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sz w:val="26"/>
                <w:szCs w:val="26"/>
                <w:lang w:val="vi-VN"/>
              </w:rPr>
              <w:t>x</w:t>
            </w:r>
          </w:p>
        </w:tc>
        <w:tc>
          <w:tcPr>
            <w:tcW w:w="1494" w:type="dxa"/>
          </w:tcPr>
          <w:p w14:paraId="6B514790"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2367DBEB" w14:textId="2FD10345"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1D77820F" w14:textId="405624FD" w:rsidTr="00D92D30">
        <w:tc>
          <w:tcPr>
            <w:tcW w:w="1495" w:type="dxa"/>
          </w:tcPr>
          <w:p w14:paraId="0158AB30"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w:t>
            </w:r>
          </w:p>
        </w:tc>
        <w:tc>
          <w:tcPr>
            <w:tcW w:w="1736" w:type="dxa"/>
          </w:tcPr>
          <w:p w14:paraId="41AC0077"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7E9ABFA0"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Đăng ký</w:t>
            </w:r>
          </w:p>
        </w:tc>
        <w:tc>
          <w:tcPr>
            <w:tcW w:w="1571" w:type="dxa"/>
          </w:tcPr>
          <w:p w14:paraId="11B66619" w14:textId="09FFD75E" w:rsidR="00D92D30" w:rsidRPr="00EE5B95" w:rsidRDefault="00D92D30" w:rsidP="004529A8">
            <w:pPr>
              <w:spacing w:line="360" w:lineRule="auto"/>
              <w:jc w:val="center"/>
              <w:rPr>
                <w:rFonts w:ascii="Times New Roman" w:hAnsi="Times New Roman" w:cs="Times New Roman"/>
                <w:sz w:val="26"/>
                <w:szCs w:val="26"/>
              </w:rPr>
            </w:pPr>
          </w:p>
        </w:tc>
        <w:tc>
          <w:tcPr>
            <w:tcW w:w="1494" w:type="dxa"/>
          </w:tcPr>
          <w:p w14:paraId="07ACA300" w14:textId="7B61BD33"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357" w:type="dxa"/>
          </w:tcPr>
          <w:p w14:paraId="43D5E5D6" w14:textId="77777777" w:rsidR="00D92D30" w:rsidRPr="00EE5B95" w:rsidRDefault="00D92D30" w:rsidP="004529A8">
            <w:pPr>
              <w:spacing w:line="360" w:lineRule="auto"/>
              <w:jc w:val="center"/>
              <w:rPr>
                <w:rFonts w:ascii="Times New Roman" w:hAnsi="Times New Roman" w:cs="Times New Roman"/>
                <w:sz w:val="26"/>
                <w:szCs w:val="26"/>
              </w:rPr>
            </w:pPr>
          </w:p>
        </w:tc>
      </w:tr>
      <w:tr w:rsidR="0099586A" w:rsidRPr="00EE5B95" w14:paraId="3F963785" w14:textId="7933588B" w:rsidTr="00D92D30">
        <w:tc>
          <w:tcPr>
            <w:tcW w:w="1495" w:type="dxa"/>
          </w:tcPr>
          <w:p w14:paraId="0CC53D0A"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3</w:t>
            </w:r>
          </w:p>
        </w:tc>
        <w:tc>
          <w:tcPr>
            <w:tcW w:w="1736" w:type="dxa"/>
          </w:tcPr>
          <w:p w14:paraId="05C355F8"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31C5BA73"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Lấy lại mật khẩu</w:t>
            </w:r>
          </w:p>
        </w:tc>
        <w:tc>
          <w:tcPr>
            <w:tcW w:w="1571" w:type="dxa"/>
          </w:tcPr>
          <w:p w14:paraId="098E9FD4" w14:textId="36F5E440" w:rsidR="00D92D30" w:rsidRPr="00EE5B95" w:rsidRDefault="00D92D30" w:rsidP="004529A8">
            <w:pPr>
              <w:spacing w:line="360" w:lineRule="auto"/>
              <w:jc w:val="center"/>
              <w:rPr>
                <w:rFonts w:ascii="Times New Roman" w:hAnsi="Times New Roman" w:cs="Times New Roman"/>
                <w:sz w:val="26"/>
                <w:szCs w:val="26"/>
              </w:rPr>
            </w:pPr>
          </w:p>
        </w:tc>
        <w:tc>
          <w:tcPr>
            <w:tcW w:w="1494" w:type="dxa"/>
          </w:tcPr>
          <w:p w14:paraId="3A5C0BB0" w14:textId="0C8C048E"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357" w:type="dxa"/>
          </w:tcPr>
          <w:p w14:paraId="41D8BBB1" w14:textId="77777777" w:rsidR="00D92D30" w:rsidRPr="00EE5B95" w:rsidRDefault="00D92D30" w:rsidP="004529A8">
            <w:pPr>
              <w:spacing w:line="360" w:lineRule="auto"/>
              <w:jc w:val="center"/>
              <w:rPr>
                <w:rFonts w:ascii="Times New Roman" w:hAnsi="Times New Roman" w:cs="Times New Roman"/>
                <w:sz w:val="26"/>
                <w:szCs w:val="26"/>
              </w:rPr>
            </w:pPr>
          </w:p>
        </w:tc>
      </w:tr>
      <w:tr w:rsidR="0099586A" w:rsidRPr="00EE5B95" w14:paraId="0152F2C4" w14:textId="2E32F512" w:rsidTr="00D92D30">
        <w:tc>
          <w:tcPr>
            <w:tcW w:w="1495" w:type="dxa"/>
          </w:tcPr>
          <w:p w14:paraId="00DCC94E"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4</w:t>
            </w:r>
          </w:p>
        </w:tc>
        <w:tc>
          <w:tcPr>
            <w:tcW w:w="1736" w:type="dxa"/>
          </w:tcPr>
          <w:p w14:paraId="31235C99"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34A43A51"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Tra cứu lịch khám</w:t>
            </w:r>
          </w:p>
        </w:tc>
        <w:tc>
          <w:tcPr>
            <w:tcW w:w="1571" w:type="dxa"/>
          </w:tcPr>
          <w:p w14:paraId="1B5E0783" w14:textId="363C0E1B"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58976F73"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73F07912" w14:textId="4FC3E0FA"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3F12941E" w14:textId="1D80BF7E" w:rsidTr="00D92D30">
        <w:tc>
          <w:tcPr>
            <w:tcW w:w="1495" w:type="dxa"/>
          </w:tcPr>
          <w:p w14:paraId="6637ED94"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5</w:t>
            </w:r>
          </w:p>
        </w:tc>
        <w:tc>
          <w:tcPr>
            <w:tcW w:w="1736" w:type="dxa"/>
          </w:tcPr>
          <w:p w14:paraId="0AA23AF2"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0CBC1A07"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thông tin bác sĩ</w:t>
            </w:r>
          </w:p>
        </w:tc>
        <w:tc>
          <w:tcPr>
            <w:tcW w:w="1571" w:type="dxa"/>
          </w:tcPr>
          <w:p w14:paraId="273F364B" w14:textId="1468593C" w:rsidR="00D92D30" w:rsidRPr="00EE5B95" w:rsidRDefault="00D92D30" w:rsidP="004529A8">
            <w:pPr>
              <w:spacing w:line="360" w:lineRule="auto"/>
              <w:jc w:val="center"/>
              <w:rPr>
                <w:rFonts w:ascii="Times New Roman" w:hAnsi="Times New Roman" w:cs="Times New Roman"/>
                <w:sz w:val="26"/>
                <w:szCs w:val="26"/>
              </w:rPr>
            </w:pPr>
          </w:p>
        </w:tc>
        <w:tc>
          <w:tcPr>
            <w:tcW w:w="1494" w:type="dxa"/>
          </w:tcPr>
          <w:p w14:paraId="64AC013A" w14:textId="5166D5D7"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357" w:type="dxa"/>
          </w:tcPr>
          <w:p w14:paraId="6F3F0EA6" w14:textId="77777777" w:rsidR="00D92D30" w:rsidRPr="00EE5B95" w:rsidRDefault="00D92D30" w:rsidP="004529A8">
            <w:pPr>
              <w:spacing w:line="360" w:lineRule="auto"/>
              <w:jc w:val="center"/>
              <w:rPr>
                <w:rFonts w:ascii="Times New Roman" w:hAnsi="Times New Roman" w:cs="Times New Roman"/>
                <w:sz w:val="26"/>
                <w:szCs w:val="26"/>
              </w:rPr>
            </w:pPr>
          </w:p>
        </w:tc>
      </w:tr>
      <w:tr w:rsidR="0099586A" w:rsidRPr="00EE5B95" w14:paraId="39DAC38A" w14:textId="2B3EA159" w:rsidTr="00D92D30">
        <w:tc>
          <w:tcPr>
            <w:tcW w:w="1495" w:type="dxa"/>
          </w:tcPr>
          <w:p w14:paraId="46C91791"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6</w:t>
            </w:r>
          </w:p>
        </w:tc>
        <w:tc>
          <w:tcPr>
            <w:tcW w:w="1736" w:type="dxa"/>
          </w:tcPr>
          <w:p w14:paraId="2B99F942"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4CFC1BD0"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bệnh án của tôi</w:t>
            </w:r>
          </w:p>
        </w:tc>
        <w:tc>
          <w:tcPr>
            <w:tcW w:w="1571" w:type="dxa"/>
          </w:tcPr>
          <w:p w14:paraId="7EC3D54C" w14:textId="6EB7D5AF"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4C27A471"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1CC0B02C" w14:textId="57CBCBD7"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694426E5" w14:textId="3C6B8592" w:rsidTr="00D92D30">
        <w:tc>
          <w:tcPr>
            <w:tcW w:w="1495" w:type="dxa"/>
          </w:tcPr>
          <w:p w14:paraId="188C5396"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7</w:t>
            </w:r>
          </w:p>
        </w:tc>
        <w:tc>
          <w:tcPr>
            <w:tcW w:w="1736" w:type="dxa"/>
          </w:tcPr>
          <w:p w14:paraId="5A6F5BC9"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7D2113FE"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tài khoản</w:t>
            </w:r>
          </w:p>
        </w:tc>
        <w:tc>
          <w:tcPr>
            <w:tcW w:w="1571" w:type="dxa"/>
          </w:tcPr>
          <w:p w14:paraId="7908FFA4" w14:textId="0325CF08" w:rsidR="00D92D30" w:rsidRPr="00EE5B95" w:rsidRDefault="0007449C"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sz w:val="26"/>
                <w:szCs w:val="26"/>
                <w:lang w:val="vi-VN"/>
              </w:rPr>
              <w:t>x</w:t>
            </w:r>
          </w:p>
        </w:tc>
        <w:tc>
          <w:tcPr>
            <w:tcW w:w="1494" w:type="dxa"/>
          </w:tcPr>
          <w:p w14:paraId="51A9280E"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03F00A62" w14:textId="51D48187"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5C2BCF25" w14:textId="07A1FAF1" w:rsidTr="00D92D30">
        <w:tc>
          <w:tcPr>
            <w:tcW w:w="1495" w:type="dxa"/>
          </w:tcPr>
          <w:p w14:paraId="769503D1"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8</w:t>
            </w:r>
          </w:p>
        </w:tc>
        <w:tc>
          <w:tcPr>
            <w:tcW w:w="1736" w:type="dxa"/>
          </w:tcPr>
          <w:p w14:paraId="4DC066F4"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693A8C8F"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Nhắn tin cho bác sĩ</w:t>
            </w:r>
          </w:p>
        </w:tc>
        <w:tc>
          <w:tcPr>
            <w:tcW w:w="1571" w:type="dxa"/>
          </w:tcPr>
          <w:p w14:paraId="062F35B3" w14:textId="22516C8D" w:rsidR="00D92D30" w:rsidRPr="00EE5B95" w:rsidRDefault="00D92D30" w:rsidP="004529A8">
            <w:pPr>
              <w:spacing w:line="360" w:lineRule="auto"/>
              <w:jc w:val="center"/>
              <w:rPr>
                <w:rFonts w:ascii="Times New Roman" w:hAnsi="Times New Roman" w:cs="Times New Roman"/>
                <w:sz w:val="26"/>
                <w:szCs w:val="26"/>
                <w:lang w:val="vi-VN"/>
              </w:rPr>
            </w:pPr>
          </w:p>
        </w:tc>
        <w:tc>
          <w:tcPr>
            <w:tcW w:w="1494" w:type="dxa"/>
          </w:tcPr>
          <w:p w14:paraId="35F7BC93" w14:textId="40DF812C"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357" w:type="dxa"/>
          </w:tcPr>
          <w:p w14:paraId="6C24B502" w14:textId="77777777" w:rsidR="00D92D30" w:rsidRPr="00EE5B95" w:rsidRDefault="00D92D30" w:rsidP="004529A8">
            <w:pPr>
              <w:spacing w:line="360" w:lineRule="auto"/>
              <w:jc w:val="center"/>
              <w:rPr>
                <w:rFonts w:ascii="Times New Roman" w:hAnsi="Times New Roman" w:cs="Times New Roman"/>
                <w:sz w:val="26"/>
                <w:szCs w:val="26"/>
              </w:rPr>
            </w:pPr>
          </w:p>
        </w:tc>
      </w:tr>
      <w:tr w:rsidR="0099586A" w:rsidRPr="00EE5B95" w14:paraId="0BD30BE4" w14:textId="5C97D324" w:rsidTr="00D92D30">
        <w:tc>
          <w:tcPr>
            <w:tcW w:w="1495" w:type="dxa"/>
          </w:tcPr>
          <w:p w14:paraId="17B6A459"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9</w:t>
            </w:r>
          </w:p>
        </w:tc>
        <w:tc>
          <w:tcPr>
            <w:tcW w:w="1736" w:type="dxa"/>
          </w:tcPr>
          <w:p w14:paraId="54CB9F01"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229FDDCE"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thông báo</w:t>
            </w:r>
          </w:p>
        </w:tc>
        <w:tc>
          <w:tcPr>
            <w:tcW w:w="1571" w:type="dxa"/>
          </w:tcPr>
          <w:p w14:paraId="6A0CE5A6" w14:textId="28BE19D8" w:rsidR="00D92D30" w:rsidRPr="00EE5B95" w:rsidRDefault="00D92D30" w:rsidP="004529A8">
            <w:pPr>
              <w:spacing w:line="360" w:lineRule="auto"/>
              <w:jc w:val="center"/>
              <w:rPr>
                <w:rFonts w:ascii="Times New Roman" w:hAnsi="Times New Roman" w:cs="Times New Roman"/>
                <w:sz w:val="26"/>
                <w:szCs w:val="26"/>
              </w:rPr>
            </w:pPr>
          </w:p>
        </w:tc>
        <w:tc>
          <w:tcPr>
            <w:tcW w:w="1494" w:type="dxa"/>
          </w:tcPr>
          <w:p w14:paraId="0B07A8C3" w14:textId="02AADE20"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357" w:type="dxa"/>
          </w:tcPr>
          <w:p w14:paraId="478BF4E7" w14:textId="77777777" w:rsidR="00D92D30" w:rsidRPr="00EE5B95" w:rsidRDefault="00D92D30" w:rsidP="004529A8">
            <w:pPr>
              <w:spacing w:line="360" w:lineRule="auto"/>
              <w:jc w:val="center"/>
              <w:rPr>
                <w:rFonts w:ascii="Times New Roman" w:hAnsi="Times New Roman" w:cs="Times New Roman"/>
                <w:sz w:val="26"/>
                <w:szCs w:val="26"/>
              </w:rPr>
            </w:pPr>
          </w:p>
        </w:tc>
      </w:tr>
      <w:tr w:rsidR="0099586A" w:rsidRPr="00EE5B95" w14:paraId="03050861" w14:textId="3A79258B" w:rsidTr="00D92D30">
        <w:tc>
          <w:tcPr>
            <w:tcW w:w="1495" w:type="dxa"/>
          </w:tcPr>
          <w:p w14:paraId="3A7BE399"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10</w:t>
            </w:r>
          </w:p>
        </w:tc>
        <w:tc>
          <w:tcPr>
            <w:tcW w:w="1736" w:type="dxa"/>
          </w:tcPr>
          <w:p w14:paraId="3DD74025"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Lễ tân</w:t>
            </w:r>
          </w:p>
        </w:tc>
        <w:tc>
          <w:tcPr>
            <w:tcW w:w="1697" w:type="dxa"/>
          </w:tcPr>
          <w:p w14:paraId="05C4A3F0"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Thanh toán</w:t>
            </w:r>
          </w:p>
        </w:tc>
        <w:tc>
          <w:tcPr>
            <w:tcW w:w="1571" w:type="dxa"/>
          </w:tcPr>
          <w:p w14:paraId="63D1CF27" w14:textId="67E9F86A"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7926FB77"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54A2166B" w14:textId="13F623BB"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2569C822" w14:textId="793BC026" w:rsidTr="00D92D30">
        <w:tc>
          <w:tcPr>
            <w:tcW w:w="1495" w:type="dxa"/>
          </w:tcPr>
          <w:p w14:paraId="731F125B"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11</w:t>
            </w:r>
          </w:p>
        </w:tc>
        <w:tc>
          <w:tcPr>
            <w:tcW w:w="1736" w:type="dxa"/>
          </w:tcPr>
          <w:p w14:paraId="0A1011D8"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Bác sĩ</w:t>
            </w:r>
          </w:p>
        </w:tc>
        <w:tc>
          <w:tcPr>
            <w:tcW w:w="1697" w:type="dxa"/>
          </w:tcPr>
          <w:p w14:paraId="25893B5A"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bệnh án</w:t>
            </w:r>
          </w:p>
        </w:tc>
        <w:tc>
          <w:tcPr>
            <w:tcW w:w="1571" w:type="dxa"/>
          </w:tcPr>
          <w:p w14:paraId="1CB6A1CC" w14:textId="061CF652" w:rsidR="00D92D30" w:rsidRPr="00EE5B95" w:rsidRDefault="0007449C"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sz w:val="26"/>
                <w:szCs w:val="26"/>
                <w:lang w:val="vi-VN"/>
              </w:rPr>
              <w:t>x</w:t>
            </w:r>
          </w:p>
        </w:tc>
        <w:tc>
          <w:tcPr>
            <w:tcW w:w="1494" w:type="dxa"/>
          </w:tcPr>
          <w:p w14:paraId="6F2FD908"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04476101" w14:textId="5FAFA169"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70AE98F2" w14:textId="5F9EE79C" w:rsidTr="00D92D30">
        <w:tc>
          <w:tcPr>
            <w:tcW w:w="1495" w:type="dxa"/>
          </w:tcPr>
          <w:p w14:paraId="662F7C98"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12</w:t>
            </w:r>
          </w:p>
        </w:tc>
        <w:tc>
          <w:tcPr>
            <w:tcW w:w="1736" w:type="dxa"/>
          </w:tcPr>
          <w:p w14:paraId="46CBAE8E"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Bác sĩ</w:t>
            </w:r>
          </w:p>
        </w:tc>
        <w:tc>
          <w:tcPr>
            <w:tcW w:w="1697" w:type="dxa"/>
          </w:tcPr>
          <w:p w14:paraId="0EF4678A"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Gửi yêu cầu xét nghiệm</w:t>
            </w:r>
          </w:p>
        </w:tc>
        <w:tc>
          <w:tcPr>
            <w:tcW w:w="1571" w:type="dxa"/>
          </w:tcPr>
          <w:p w14:paraId="5134C677" w14:textId="1E3B4ACA" w:rsidR="00D92D30" w:rsidRPr="00EE5B95" w:rsidRDefault="0007449C" w:rsidP="004529A8">
            <w:pPr>
              <w:spacing w:line="360" w:lineRule="auto"/>
              <w:jc w:val="center"/>
              <w:rPr>
                <w:rFonts w:ascii="Times New Roman" w:hAnsi="Times New Roman" w:cs="Times New Roman"/>
                <w:sz w:val="26"/>
                <w:szCs w:val="26"/>
                <w:lang w:val="vi-VN"/>
              </w:rPr>
            </w:pPr>
            <w:r w:rsidRPr="00EE5B95">
              <w:rPr>
                <w:rFonts w:ascii="Times New Roman" w:hAnsi="Times New Roman" w:cs="Times New Roman"/>
                <w:sz w:val="26"/>
                <w:szCs w:val="26"/>
                <w:lang w:val="vi-VN"/>
              </w:rPr>
              <w:t>x</w:t>
            </w:r>
          </w:p>
        </w:tc>
        <w:tc>
          <w:tcPr>
            <w:tcW w:w="1494" w:type="dxa"/>
          </w:tcPr>
          <w:p w14:paraId="60140876"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6E283791" w14:textId="12DFFA90"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2232F0E9" w14:textId="0417AFE6" w:rsidTr="00D92D30">
        <w:tc>
          <w:tcPr>
            <w:tcW w:w="1495" w:type="dxa"/>
          </w:tcPr>
          <w:p w14:paraId="752E7452"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13</w:t>
            </w:r>
          </w:p>
        </w:tc>
        <w:tc>
          <w:tcPr>
            <w:tcW w:w="1736" w:type="dxa"/>
          </w:tcPr>
          <w:p w14:paraId="12316A19"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Bác sĩ</w:t>
            </w:r>
          </w:p>
        </w:tc>
        <w:tc>
          <w:tcPr>
            <w:tcW w:w="1697" w:type="dxa"/>
          </w:tcPr>
          <w:p w14:paraId="0CC001C0"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hồ sơ bệnh án</w:t>
            </w:r>
          </w:p>
        </w:tc>
        <w:tc>
          <w:tcPr>
            <w:tcW w:w="1571" w:type="dxa"/>
          </w:tcPr>
          <w:p w14:paraId="3D0FCCDC" w14:textId="4153E385"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6B116EF3"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1BC3CD78" w14:textId="698A39ED"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6B6E40AD" w14:textId="7576BB86" w:rsidTr="00D92D30">
        <w:tc>
          <w:tcPr>
            <w:tcW w:w="1495" w:type="dxa"/>
          </w:tcPr>
          <w:p w14:paraId="1750DE15"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14</w:t>
            </w:r>
          </w:p>
        </w:tc>
        <w:tc>
          <w:tcPr>
            <w:tcW w:w="1736" w:type="dxa"/>
          </w:tcPr>
          <w:p w14:paraId="14649164"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Lễ tân</w:t>
            </w:r>
          </w:p>
        </w:tc>
        <w:tc>
          <w:tcPr>
            <w:tcW w:w="1697" w:type="dxa"/>
          </w:tcPr>
          <w:p w14:paraId="712A60EC"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phiếu khám bệnh</w:t>
            </w:r>
          </w:p>
        </w:tc>
        <w:tc>
          <w:tcPr>
            <w:tcW w:w="1571" w:type="dxa"/>
          </w:tcPr>
          <w:p w14:paraId="01D53566" w14:textId="1D796CD7"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6C3705E6"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6704F93D" w14:textId="04BE35E8"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68E8AE52" w14:textId="2986CC1D" w:rsidTr="00D92D30">
        <w:tc>
          <w:tcPr>
            <w:tcW w:w="1495" w:type="dxa"/>
          </w:tcPr>
          <w:p w14:paraId="7FB416A5"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lastRenderedPageBreak/>
              <w:t>15</w:t>
            </w:r>
          </w:p>
        </w:tc>
        <w:tc>
          <w:tcPr>
            <w:tcW w:w="1736" w:type="dxa"/>
          </w:tcPr>
          <w:p w14:paraId="3AD5BB24"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nhân/Bác sĩ/Lễ tân</w:t>
            </w:r>
          </w:p>
        </w:tc>
        <w:tc>
          <w:tcPr>
            <w:tcW w:w="1697" w:type="dxa"/>
          </w:tcPr>
          <w:p w14:paraId="34793004"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phiếu khám bệnh</w:t>
            </w:r>
          </w:p>
        </w:tc>
        <w:tc>
          <w:tcPr>
            <w:tcW w:w="1571" w:type="dxa"/>
          </w:tcPr>
          <w:p w14:paraId="2833DE6C" w14:textId="367F93B0"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0A3E706D"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33514203" w14:textId="6EEB627C"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5B436087" w14:textId="54EF1205" w:rsidTr="00D92D30">
        <w:tc>
          <w:tcPr>
            <w:tcW w:w="1495" w:type="dxa"/>
          </w:tcPr>
          <w:p w14:paraId="41747EDE"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16</w:t>
            </w:r>
          </w:p>
        </w:tc>
        <w:tc>
          <w:tcPr>
            <w:tcW w:w="1736" w:type="dxa"/>
          </w:tcPr>
          <w:p w14:paraId="2D33E6E3"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3B2D5CF2"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Đánh giá và nhận xét</w:t>
            </w:r>
          </w:p>
        </w:tc>
        <w:tc>
          <w:tcPr>
            <w:tcW w:w="1571" w:type="dxa"/>
          </w:tcPr>
          <w:p w14:paraId="56537885" w14:textId="17479C45" w:rsidR="00D92D30" w:rsidRPr="00EE5B95" w:rsidRDefault="00D92D30" w:rsidP="004529A8">
            <w:pPr>
              <w:spacing w:line="360" w:lineRule="auto"/>
              <w:jc w:val="center"/>
              <w:rPr>
                <w:rFonts w:ascii="Times New Roman" w:hAnsi="Times New Roman" w:cs="Times New Roman"/>
                <w:sz w:val="26"/>
                <w:szCs w:val="26"/>
              </w:rPr>
            </w:pPr>
          </w:p>
        </w:tc>
        <w:tc>
          <w:tcPr>
            <w:tcW w:w="1494" w:type="dxa"/>
          </w:tcPr>
          <w:p w14:paraId="5186B6DA" w14:textId="1E0BE7B6"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357" w:type="dxa"/>
          </w:tcPr>
          <w:p w14:paraId="72931B43" w14:textId="77777777" w:rsidR="00D92D30" w:rsidRPr="00EE5B95" w:rsidRDefault="00D92D30" w:rsidP="004529A8">
            <w:pPr>
              <w:spacing w:line="360" w:lineRule="auto"/>
              <w:jc w:val="center"/>
              <w:rPr>
                <w:rFonts w:ascii="Times New Roman" w:hAnsi="Times New Roman" w:cs="Times New Roman"/>
                <w:sz w:val="26"/>
                <w:szCs w:val="26"/>
              </w:rPr>
            </w:pPr>
          </w:p>
        </w:tc>
      </w:tr>
      <w:tr w:rsidR="0099586A" w:rsidRPr="00EE5B95" w14:paraId="4288A891" w14:textId="5902D6E9" w:rsidTr="00D92D30">
        <w:tc>
          <w:tcPr>
            <w:tcW w:w="1495" w:type="dxa"/>
          </w:tcPr>
          <w:p w14:paraId="42DB0F8E"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17</w:t>
            </w:r>
          </w:p>
        </w:tc>
        <w:tc>
          <w:tcPr>
            <w:tcW w:w="1736" w:type="dxa"/>
          </w:tcPr>
          <w:p w14:paraId="68F0A5BB"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7312ED64"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hồ sơ bệnh án</w:t>
            </w:r>
          </w:p>
        </w:tc>
        <w:tc>
          <w:tcPr>
            <w:tcW w:w="1571" w:type="dxa"/>
          </w:tcPr>
          <w:p w14:paraId="382A1C33" w14:textId="153B8E5A"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6DDEE853"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5CFB9D4E" w14:textId="4AED343F"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334C7059" w14:textId="1DF3D09D" w:rsidTr="00D92D30">
        <w:tc>
          <w:tcPr>
            <w:tcW w:w="1495" w:type="dxa"/>
          </w:tcPr>
          <w:p w14:paraId="0FB7ACED"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18</w:t>
            </w:r>
          </w:p>
        </w:tc>
        <w:tc>
          <w:tcPr>
            <w:tcW w:w="1736" w:type="dxa"/>
          </w:tcPr>
          <w:p w14:paraId="1471C94E"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Bác sĩ</w:t>
            </w:r>
          </w:p>
        </w:tc>
        <w:tc>
          <w:tcPr>
            <w:tcW w:w="1697" w:type="dxa"/>
          </w:tcPr>
          <w:p w14:paraId="6C447A91"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Tra cứu bệnh nhân</w:t>
            </w:r>
          </w:p>
        </w:tc>
        <w:tc>
          <w:tcPr>
            <w:tcW w:w="1571" w:type="dxa"/>
          </w:tcPr>
          <w:p w14:paraId="1A1F0696" w14:textId="2766F468"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44655DAF"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2D96E809" w14:textId="23A2540A"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55CE5039" w14:textId="29C1F80D" w:rsidTr="00D92D30">
        <w:tc>
          <w:tcPr>
            <w:tcW w:w="1495" w:type="dxa"/>
          </w:tcPr>
          <w:p w14:paraId="167EE798"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19</w:t>
            </w:r>
          </w:p>
        </w:tc>
        <w:tc>
          <w:tcPr>
            <w:tcW w:w="1736" w:type="dxa"/>
          </w:tcPr>
          <w:p w14:paraId="1D875CDB"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Lễ tân</w:t>
            </w:r>
          </w:p>
        </w:tc>
        <w:tc>
          <w:tcPr>
            <w:tcW w:w="1697" w:type="dxa"/>
          </w:tcPr>
          <w:p w14:paraId="6D01FE98"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Lập phiếu khám bệnh</w:t>
            </w:r>
          </w:p>
        </w:tc>
        <w:tc>
          <w:tcPr>
            <w:tcW w:w="1571" w:type="dxa"/>
          </w:tcPr>
          <w:p w14:paraId="0091008A" w14:textId="2D71D7EF"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37D62BBC"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1155D009" w14:textId="0B3D2984"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2D124627" w14:textId="626D5ADA" w:rsidTr="00D92D30">
        <w:tc>
          <w:tcPr>
            <w:tcW w:w="1495" w:type="dxa"/>
          </w:tcPr>
          <w:p w14:paraId="66E88D59"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20</w:t>
            </w:r>
          </w:p>
        </w:tc>
        <w:tc>
          <w:tcPr>
            <w:tcW w:w="1736" w:type="dxa"/>
          </w:tcPr>
          <w:p w14:paraId="02837131"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Nhân viên xét nghiệm</w:t>
            </w:r>
          </w:p>
        </w:tc>
        <w:tc>
          <w:tcPr>
            <w:tcW w:w="1697" w:type="dxa"/>
          </w:tcPr>
          <w:p w14:paraId="079A20D2"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yêu cầu xét nghiệm</w:t>
            </w:r>
          </w:p>
        </w:tc>
        <w:tc>
          <w:tcPr>
            <w:tcW w:w="1571" w:type="dxa"/>
          </w:tcPr>
          <w:p w14:paraId="3EE9DEB9" w14:textId="3142C71A" w:rsidR="00D92D30" w:rsidRPr="00EE5B95" w:rsidRDefault="00D92D30" w:rsidP="004529A8">
            <w:pPr>
              <w:spacing w:line="360" w:lineRule="auto"/>
              <w:jc w:val="center"/>
              <w:rPr>
                <w:rFonts w:ascii="Times New Roman" w:hAnsi="Times New Roman" w:cs="Times New Roman"/>
                <w:sz w:val="26"/>
                <w:szCs w:val="26"/>
              </w:rPr>
            </w:pPr>
          </w:p>
        </w:tc>
        <w:tc>
          <w:tcPr>
            <w:tcW w:w="1494" w:type="dxa"/>
          </w:tcPr>
          <w:p w14:paraId="5FBFEF4F"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18435529" w14:textId="77777777" w:rsidR="00D92D30" w:rsidRPr="00EE5B95" w:rsidRDefault="00D92D30" w:rsidP="004529A8">
            <w:pPr>
              <w:spacing w:line="360" w:lineRule="auto"/>
              <w:jc w:val="center"/>
              <w:rPr>
                <w:rFonts w:ascii="Times New Roman" w:hAnsi="Times New Roman" w:cs="Times New Roman"/>
                <w:sz w:val="26"/>
                <w:szCs w:val="26"/>
              </w:rPr>
            </w:pPr>
          </w:p>
        </w:tc>
      </w:tr>
      <w:tr w:rsidR="0099586A" w:rsidRPr="00EE5B95" w14:paraId="7DA6389C" w14:textId="48BD484A" w:rsidTr="00D92D30">
        <w:tc>
          <w:tcPr>
            <w:tcW w:w="1495" w:type="dxa"/>
          </w:tcPr>
          <w:p w14:paraId="311A0063"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21</w:t>
            </w:r>
          </w:p>
        </w:tc>
        <w:tc>
          <w:tcPr>
            <w:tcW w:w="1736" w:type="dxa"/>
          </w:tcPr>
          <w:p w14:paraId="4D8DB4F9"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Nhân viên quản trị</w:t>
            </w:r>
          </w:p>
        </w:tc>
        <w:tc>
          <w:tcPr>
            <w:tcW w:w="1697" w:type="dxa"/>
          </w:tcPr>
          <w:p w14:paraId="50649A95"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tài khoản nhân viên</w:t>
            </w:r>
          </w:p>
        </w:tc>
        <w:tc>
          <w:tcPr>
            <w:tcW w:w="1571" w:type="dxa"/>
          </w:tcPr>
          <w:p w14:paraId="3E8B3612" w14:textId="21AFD60B"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1D484783"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208B0E62" w14:textId="2880A421"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506A7EEB" w14:textId="698D033B" w:rsidTr="00D92D30">
        <w:tc>
          <w:tcPr>
            <w:tcW w:w="1495" w:type="dxa"/>
          </w:tcPr>
          <w:p w14:paraId="6CD6C456"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22</w:t>
            </w:r>
          </w:p>
        </w:tc>
        <w:tc>
          <w:tcPr>
            <w:tcW w:w="1736" w:type="dxa"/>
          </w:tcPr>
          <w:p w14:paraId="06370744"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w:t>
            </w:r>
          </w:p>
        </w:tc>
        <w:tc>
          <w:tcPr>
            <w:tcW w:w="1697" w:type="dxa"/>
          </w:tcPr>
          <w:p w14:paraId="081E5E19"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lịch khám</w:t>
            </w:r>
          </w:p>
        </w:tc>
        <w:tc>
          <w:tcPr>
            <w:tcW w:w="1571" w:type="dxa"/>
          </w:tcPr>
          <w:p w14:paraId="100CA6DF" w14:textId="6888AF57"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2137C796"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61C1D3CF" w14:textId="3950DF1C"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03C87BCA" w14:textId="79071431" w:rsidTr="00D92D30">
        <w:tc>
          <w:tcPr>
            <w:tcW w:w="1495" w:type="dxa"/>
          </w:tcPr>
          <w:p w14:paraId="2093E945"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23</w:t>
            </w:r>
          </w:p>
        </w:tc>
        <w:tc>
          <w:tcPr>
            <w:tcW w:w="1736" w:type="dxa"/>
          </w:tcPr>
          <w:p w14:paraId="6568C51F"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Người dùng</w:t>
            </w:r>
          </w:p>
        </w:tc>
        <w:tc>
          <w:tcPr>
            <w:tcW w:w="1697" w:type="dxa"/>
          </w:tcPr>
          <w:p w14:paraId="7F5F13EB"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Đăng xuất</w:t>
            </w:r>
          </w:p>
        </w:tc>
        <w:tc>
          <w:tcPr>
            <w:tcW w:w="1571" w:type="dxa"/>
          </w:tcPr>
          <w:p w14:paraId="7D8C2085" w14:textId="56BC963E"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2BCE367E"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1F9E88AD" w14:textId="17BF615A"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1CDB12E6" w14:textId="1A57A533" w:rsidTr="00D92D30">
        <w:tc>
          <w:tcPr>
            <w:tcW w:w="1495" w:type="dxa"/>
          </w:tcPr>
          <w:p w14:paraId="3D41B665"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24</w:t>
            </w:r>
          </w:p>
        </w:tc>
        <w:tc>
          <w:tcPr>
            <w:tcW w:w="1736" w:type="dxa"/>
          </w:tcPr>
          <w:p w14:paraId="1CFF1B82"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Nhân viên</w:t>
            </w:r>
          </w:p>
        </w:tc>
        <w:tc>
          <w:tcPr>
            <w:tcW w:w="1697" w:type="dxa"/>
          </w:tcPr>
          <w:p w14:paraId="01CF0367"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danh sách bệnh nhân</w:t>
            </w:r>
          </w:p>
        </w:tc>
        <w:tc>
          <w:tcPr>
            <w:tcW w:w="1571" w:type="dxa"/>
          </w:tcPr>
          <w:p w14:paraId="7DC22A3B" w14:textId="0F56F98A"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5E02B7E3"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2F695584" w14:textId="59FAB08E"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49BF259C" w14:textId="62DFC27B" w:rsidTr="00D92D30">
        <w:tc>
          <w:tcPr>
            <w:tcW w:w="1495" w:type="dxa"/>
          </w:tcPr>
          <w:p w14:paraId="1B70B688"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25</w:t>
            </w:r>
          </w:p>
        </w:tc>
        <w:tc>
          <w:tcPr>
            <w:tcW w:w="1736" w:type="dxa"/>
          </w:tcPr>
          <w:p w14:paraId="4E1742FE"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Nhân viên lễ tân</w:t>
            </w:r>
          </w:p>
        </w:tc>
        <w:tc>
          <w:tcPr>
            <w:tcW w:w="1697" w:type="dxa"/>
          </w:tcPr>
          <w:p w14:paraId="6D71DDF7"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lịch đặt khám</w:t>
            </w:r>
          </w:p>
        </w:tc>
        <w:tc>
          <w:tcPr>
            <w:tcW w:w="1571" w:type="dxa"/>
          </w:tcPr>
          <w:p w14:paraId="445D48D0" w14:textId="6B422C25"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76CC6FD1"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3D34CE23" w14:textId="4F95FA23"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r w:rsidR="0099586A" w:rsidRPr="00EE5B95" w14:paraId="22277318" w14:textId="5BD447A5" w:rsidTr="00D92D30">
        <w:tc>
          <w:tcPr>
            <w:tcW w:w="1495" w:type="dxa"/>
          </w:tcPr>
          <w:p w14:paraId="4512A78A"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26</w:t>
            </w:r>
          </w:p>
        </w:tc>
        <w:tc>
          <w:tcPr>
            <w:tcW w:w="1736" w:type="dxa"/>
          </w:tcPr>
          <w:p w14:paraId="77B2391D"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Bác sĩ</w:t>
            </w:r>
          </w:p>
        </w:tc>
        <w:tc>
          <w:tcPr>
            <w:tcW w:w="1697" w:type="dxa"/>
          </w:tcPr>
          <w:p w14:paraId="0B460187"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Quản lý hồ sơ bệnh án</w:t>
            </w:r>
          </w:p>
        </w:tc>
        <w:tc>
          <w:tcPr>
            <w:tcW w:w="1571" w:type="dxa"/>
          </w:tcPr>
          <w:p w14:paraId="17B5526A" w14:textId="1728545D" w:rsidR="00D92D30" w:rsidRPr="00EE5B95" w:rsidRDefault="00D92D30" w:rsidP="004529A8">
            <w:pPr>
              <w:spacing w:line="360" w:lineRule="auto"/>
              <w:jc w:val="center"/>
              <w:rPr>
                <w:rFonts w:ascii="Times New Roman" w:hAnsi="Times New Roman" w:cs="Times New Roman"/>
                <w:sz w:val="26"/>
                <w:szCs w:val="26"/>
              </w:rPr>
            </w:pPr>
          </w:p>
        </w:tc>
        <w:tc>
          <w:tcPr>
            <w:tcW w:w="1494" w:type="dxa"/>
          </w:tcPr>
          <w:p w14:paraId="7599AD5B" w14:textId="5F8C193E"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357" w:type="dxa"/>
          </w:tcPr>
          <w:p w14:paraId="79CD6E4A" w14:textId="77777777" w:rsidR="00D92D30" w:rsidRPr="00EE5B95" w:rsidRDefault="00D92D30" w:rsidP="004529A8">
            <w:pPr>
              <w:spacing w:line="360" w:lineRule="auto"/>
              <w:jc w:val="center"/>
              <w:rPr>
                <w:rFonts w:ascii="Times New Roman" w:hAnsi="Times New Roman" w:cs="Times New Roman"/>
                <w:sz w:val="26"/>
                <w:szCs w:val="26"/>
              </w:rPr>
            </w:pPr>
          </w:p>
        </w:tc>
      </w:tr>
      <w:tr w:rsidR="0099586A" w:rsidRPr="00EE5B95" w14:paraId="3D718698" w14:textId="52CC0F59" w:rsidTr="00D92D30">
        <w:tc>
          <w:tcPr>
            <w:tcW w:w="1495" w:type="dxa"/>
          </w:tcPr>
          <w:p w14:paraId="5E77173D"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lastRenderedPageBreak/>
              <w:t>27</w:t>
            </w:r>
          </w:p>
        </w:tc>
        <w:tc>
          <w:tcPr>
            <w:tcW w:w="1736" w:type="dxa"/>
          </w:tcPr>
          <w:p w14:paraId="19C36FDB"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Bệnh nhân/Bác sĩ</w:t>
            </w:r>
          </w:p>
        </w:tc>
        <w:tc>
          <w:tcPr>
            <w:tcW w:w="1697" w:type="dxa"/>
          </w:tcPr>
          <w:p w14:paraId="79A6DF39" w14:textId="77777777" w:rsidR="00D92D30" w:rsidRPr="00EE5B95" w:rsidRDefault="00D92D30" w:rsidP="004529A8">
            <w:pPr>
              <w:spacing w:line="360" w:lineRule="auto"/>
              <w:rPr>
                <w:rFonts w:ascii="Times New Roman" w:hAnsi="Times New Roman" w:cs="Times New Roman"/>
                <w:sz w:val="26"/>
                <w:szCs w:val="26"/>
              </w:rPr>
            </w:pPr>
            <w:r w:rsidRPr="00EE5B95">
              <w:rPr>
                <w:rFonts w:ascii="Times New Roman" w:hAnsi="Times New Roman" w:cs="Times New Roman"/>
                <w:sz w:val="26"/>
                <w:szCs w:val="26"/>
              </w:rPr>
              <w:t>Xem thông tin tài khoản</w:t>
            </w:r>
          </w:p>
        </w:tc>
        <w:tc>
          <w:tcPr>
            <w:tcW w:w="1571" w:type="dxa"/>
          </w:tcPr>
          <w:p w14:paraId="11CE9687" w14:textId="4D02E09F"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c>
          <w:tcPr>
            <w:tcW w:w="1494" w:type="dxa"/>
          </w:tcPr>
          <w:p w14:paraId="6BDDE2E1" w14:textId="77777777" w:rsidR="00D92D30" w:rsidRPr="00EE5B95" w:rsidRDefault="00D92D30" w:rsidP="004529A8">
            <w:pPr>
              <w:spacing w:line="360" w:lineRule="auto"/>
              <w:jc w:val="center"/>
              <w:rPr>
                <w:rFonts w:ascii="Times New Roman" w:hAnsi="Times New Roman" w:cs="Times New Roman"/>
                <w:sz w:val="26"/>
                <w:szCs w:val="26"/>
              </w:rPr>
            </w:pPr>
          </w:p>
        </w:tc>
        <w:tc>
          <w:tcPr>
            <w:tcW w:w="1357" w:type="dxa"/>
          </w:tcPr>
          <w:p w14:paraId="7975B740" w14:textId="4F7D7934" w:rsidR="00D92D30" w:rsidRPr="00EE5B95" w:rsidRDefault="0007449C" w:rsidP="004529A8">
            <w:pPr>
              <w:spacing w:line="360" w:lineRule="auto"/>
              <w:jc w:val="center"/>
              <w:rPr>
                <w:rFonts w:ascii="Times New Roman" w:hAnsi="Times New Roman" w:cs="Times New Roman"/>
                <w:sz w:val="26"/>
                <w:szCs w:val="26"/>
              </w:rPr>
            </w:pPr>
            <w:r w:rsidRPr="00EE5B95">
              <w:rPr>
                <w:rFonts w:ascii="Times New Roman" w:hAnsi="Times New Roman" w:cs="Times New Roman"/>
                <w:sz w:val="26"/>
                <w:szCs w:val="26"/>
              </w:rPr>
              <w:t>x</w:t>
            </w:r>
          </w:p>
        </w:tc>
      </w:tr>
    </w:tbl>
    <w:p w14:paraId="1ABA9F53" w14:textId="53EB5B2E" w:rsidR="00645278" w:rsidRPr="00EE5B95" w:rsidRDefault="00C42E36" w:rsidP="004529A8">
      <w:pPr>
        <w:pStyle w:val="Caption"/>
        <w:spacing w:line="360" w:lineRule="auto"/>
        <w:rPr>
          <w:rFonts w:eastAsiaTheme="majorEastAsia" w:cs="Times New Roman"/>
          <w:sz w:val="26"/>
          <w:szCs w:val="26"/>
          <w:lang w:val="vi-VN"/>
        </w:rPr>
      </w:pPr>
      <w:bookmarkStart w:id="157" w:name="_Toc180703147"/>
      <w:r w:rsidRPr="00EE5B95">
        <w:rPr>
          <w:rFonts w:cs="Times New Roman"/>
          <w:sz w:val="26"/>
          <w:szCs w:val="26"/>
        </w:rPr>
        <w:t xml:space="preserve">Bảng </w:t>
      </w:r>
      <w:r w:rsidR="007A7B40" w:rsidRPr="00EE5B95">
        <w:rPr>
          <w:rFonts w:cs="Times New Roman"/>
          <w:sz w:val="26"/>
          <w:szCs w:val="26"/>
        </w:rPr>
        <w:fldChar w:fldCharType="begin"/>
      </w:r>
      <w:r w:rsidR="007A7B40" w:rsidRPr="00EE5B95">
        <w:rPr>
          <w:rFonts w:cs="Times New Roman"/>
          <w:sz w:val="26"/>
          <w:szCs w:val="26"/>
        </w:rPr>
        <w:instrText xml:space="preserve"> STYLEREF 1 \s </w:instrText>
      </w:r>
      <w:r w:rsidR="007A7B40" w:rsidRPr="00EE5B95">
        <w:rPr>
          <w:rFonts w:cs="Times New Roman"/>
          <w:sz w:val="26"/>
          <w:szCs w:val="26"/>
        </w:rPr>
        <w:fldChar w:fldCharType="separate"/>
      </w:r>
      <w:r w:rsidR="007A7B40" w:rsidRPr="00EE5B95">
        <w:rPr>
          <w:rFonts w:cs="Times New Roman"/>
          <w:noProof/>
          <w:sz w:val="26"/>
          <w:szCs w:val="26"/>
        </w:rPr>
        <w:t>6</w:t>
      </w:r>
      <w:r w:rsidR="007A7B40" w:rsidRPr="00EE5B95">
        <w:rPr>
          <w:rFonts w:cs="Times New Roman"/>
          <w:sz w:val="26"/>
          <w:szCs w:val="26"/>
        </w:rPr>
        <w:fldChar w:fldCharType="end"/>
      </w:r>
      <w:r w:rsidR="007A7B40" w:rsidRPr="00EE5B95">
        <w:rPr>
          <w:rFonts w:cs="Times New Roman"/>
          <w:sz w:val="26"/>
          <w:szCs w:val="26"/>
        </w:rPr>
        <w:noBreakHyphen/>
      </w:r>
      <w:r w:rsidR="007A7B40" w:rsidRPr="00EE5B95">
        <w:rPr>
          <w:rFonts w:cs="Times New Roman"/>
          <w:sz w:val="26"/>
          <w:szCs w:val="26"/>
        </w:rPr>
        <w:fldChar w:fldCharType="begin"/>
      </w:r>
      <w:r w:rsidR="007A7B40" w:rsidRPr="00EE5B95">
        <w:rPr>
          <w:rFonts w:cs="Times New Roman"/>
          <w:sz w:val="26"/>
          <w:szCs w:val="26"/>
        </w:rPr>
        <w:instrText xml:space="preserve"> SEQ Bảng \* ARABIC \s 1 </w:instrText>
      </w:r>
      <w:r w:rsidR="007A7B40" w:rsidRPr="00EE5B95">
        <w:rPr>
          <w:rFonts w:cs="Times New Roman"/>
          <w:sz w:val="26"/>
          <w:szCs w:val="26"/>
        </w:rPr>
        <w:fldChar w:fldCharType="separate"/>
      </w:r>
      <w:r w:rsidR="007A7B40" w:rsidRPr="00EE5B95">
        <w:rPr>
          <w:rFonts w:cs="Times New Roman"/>
          <w:noProof/>
          <w:sz w:val="26"/>
          <w:szCs w:val="26"/>
        </w:rPr>
        <w:t>1</w:t>
      </w:r>
      <w:r w:rsidR="007A7B40" w:rsidRPr="00EE5B95">
        <w:rPr>
          <w:rFonts w:cs="Times New Roman"/>
          <w:sz w:val="26"/>
          <w:szCs w:val="26"/>
        </w:rPr>
        <w:fldChar w:fldCharType="end"/>
      </w:r>
      <w:r w:rsidRPr="00EE5B95">
        <w:rPr>
          <w:rFonts w:cs="Times New Roman"/>
          <w:sz w:val="26"/>
          <w:szCs w:val="26"/>
          <w:lang w:val="vi-VN"/>
        </w:rPr>
        <w:t xml:space="preserve"> Cài đặt</w:t>
      </w:r>
      <w:bookmarkEnd w:id="157"/>
    </w:p>
    <w:sectPr w:rsidR="00645278" w:rsidRPr="00EE5B95">
      <w:head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E9D391" w14:textId="77777777" w:rsidR="004104EA" w:rsidRDefault="004104EA" w:rsidP="00D92D30">
      <w:pPr>
        <w:spacing w:after="0" w:line="240" w:lineRule="auto"/>
      </w:pPr>
      <w:r>
        <w:separator/>
      </w:r>
    </w:p>
  </w:endnote>
  <w:endnote w:type="continuationSeparator" w:id="0">
    <w:p w14:paraId="56E48F3C" w14:textId="77777777" w:rsidR="004104EA" w:rsidRDefault="004104EA" w:rsidP="00D92D30">
      <w:pPr>
        <w:spacing w:after="0" w:line="240" w:lineRule="auto"/>
      </w:pPr>
      <w:r>
        <w:continuationSeparator/>
      </w:r>
    </w:p>
  </w:endnote>
  <w:endnote w:type="continuationNotice" w:id="1">
    <w:p w14:paraId="5BB47677" w14:textId="77777777" w:rsidR="004104EA" w:rsidRDefault="004104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FE37C" w14:textId="77777777" w:rsidR="00E6685A" w:rsidRDefault="00E6685A">
    <w:pPr>
      <w:pStyle w:val="Footer"/>
    </w:pPr>
  </w:p>
  <w:p w14:paraId="5456DD1E" w14:textId="77777777" w:rsidR="00E6685A" w:rsidRDefault="00E6685A"/>
  <w:p w14:paraId="236DB645" w14:textId="77777777" w:rsidR="00E6685A" w:rsidRDefault="00E6685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1232265"/>
    </w:sdtPr>
    <w:sdtEndPr>
      <w:rPr>
        <w:color w:val="808080" w:themeColor="background1" w:themeShade="80"/>
        <w:spacing w:val="60"/>
      </w:rPr>
    </w:sdtEndPr>
    <w:sdtContent>
      <w:p w14:paraId="7BB1694F" w14:textId="77777777" w:rsidR="00E6685A" w:rsidRDefault="00E6685A">
        <w:pPr>
          <w:pStyle w:val="Footer"/>
          <w:pBdr>
            <w:top w:val="single" w:sz="4" w:space="1" w:color="D9D9D9" w:themeColor="background1" w:themeShade="D9"/>
          </w:pBdr>
          <w:jc w:val="right"/>
        </w:pPr>
        <w:r>
          <w:fldChar w:fldCharType="begin"/>
        </w:r>
        <w:r>
          <w:instrText xml:space="preserve"> PAGE   \* MERGEFORMAT </w:instrText>
        </w:r>
        <w:r>
          <w:fldChar w:fldCharType="separate"/>
        </w:r>
        <w:r>
          <w:t>ii</w:t>
        </w:r>
        <w:r>
          <w:fldChar w:fldCharType="end"/>
        </w:r>
        <w:r>
          <w:t xml:space="preserve"> | </w:t>
        </w:r>
        <w:r>
          <w:rPr>
            <w:color w:val="808080" w:themeColor="background1" w:themeShade="80"/>
            <w:spacing w:val="60"/>
          </w:rPr>
          <w:t>Page</w:t>
        </w:r>
      </w:p>
    </w:sdtContent>
  </w:sdt>
  <w:p w14:paraId="6021E3D9" w14:textId="77777777" w:rsidR="00E6685A" w:rsidRDefault="00E668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AE609" w14:textId="77777777" w:rsidR="00E6685A" w:rsidRDefault="00E6685A">
    <w:pPr>
      <w:pStyle w:val="Footer"/>
    </w:pPr>
  </w:p>
  <w:p w14:paraId="0377CC80" w14:textId="77777777" w:rsidR="00E6685A" w:rsidRDefault="00E6685A"/>
  <w:p w14:paraId="25ED0D30" w14:textId="77777777" w:rsidR="00E6685A" w:rsidRDefault="00E6685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8F845" w14:textId="77777777" w:rsidR="00B66E8B" w:rsidRDefault="00B66E8B">
    <w:pPr>
      <w:pStyle w:val="Footer"/>
    </w:pPr>
  </w:p>
  <w:p w14:paraId="56E93C51" w14:textId="77777777" w:rsidR="00B66E8B" w:rsidRDefault="00B66E8B"/>
  <w:p w14:paraId="4CBBD3AE" w14:textId="77777777" w:rsidR="00B66E8B" w:rsidRDefault="00B66E8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5428835"/>
    </w:sdtPr>
    <w:sdtEndPr>
      <w:rPr>
        <w:color w:val="808080" w:themeColor="background1" w:themeShade="80"/>
        <w:spacing w:val="60"/>
      </w:rPr>
    </w:sdtEndPr>
    <w:sdtContent>
      <w:p w14:paraId="16D44612" w14:textId="77777777" w:rsidR="00B66E8B" w:rsidRDefault="00B66E8B">
        <w:pPr>
          <w:pStyle w:val="Footer"/>
          <w:pBdr>
            <w:top w:val="single" w:sz="4" w:space="1" w:color="D9D9D9" w:themeColor="background1" w:themeShade="D9"/>
          </w:pBdr>
          <w:jc w:val="right"/>
        </w:pPr>
        <w:r>
          <w:fldChar w:fldCharType="begin"/>
        </w:r>
        <w:r>
          <w:instrText xml:space="preserve"> PAGE   \* MERGEFORMAT </w:instrText>
        </w:r>
        <w:r>
          <w:fldChar w:fldCharType="separate"/>
        </w:r>
        <w:r>
          <w:t>ii</w:t>
        </w:r>
        <w:r>
          <w:fldChar w:fldCharType="end"/>
        </w:r>
        <w:r>
          <w:t xml:space="preserve"> | </w:t>
        </w:r>
        <w:r>
          <w:rPr>
            <w:color w:val="808080" w:themeColor="background1" w:themeShade="80"/>
            <w:spacing w:val="60"/>
          </w:rPr>
          <w:t>Page</w:t>
        </w:r>
      </w:p>
    </w:sdtContent>
  </w:sdt>
  <w:p w14:paraId="6890D61C" w14:textId="77777777" w:rsidR="00B66E8B" w:rsidRDefault="00B66E8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400F6" w14:textId="77777777" w:rsidR="00B66E8B" w:rsidRDefault="00B66E8B">
    <w:pPr>
      <w:pStyle w:val="Footer"/>
    </w:pPr>
  </w:p>
  <w:p w14:paraId="7AF5B794" w14:textId="77777777" w:rsidR="00B66E8B" w:rsidRDefault="00B66E8B"/>
  <w:p w14:paraId="3F909D48" w14:textId="77777777" w:rsidR="00B66E8B" w:rsidRDefault="00B66E8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1FA01A" w14:textId="77777777" w:rsidR="004104EA" w:rsidRDefault="004104EA" w:rsidP="00D92D30">
      <w:pPr>
        <w:spacing w:after="0" w:line="240" w:lineRule="auto"/>
      </w:pPr>
      <w:r>
        <w:separator/>
      </w:r>
    </w:p>
  </w:footnote>
  <w:footnote w:type="continuationSeparator" w:id="0">
    <w:p w14:paraId="0E0BD5C0" w14:textId="77777777" w:rsidR="004104EA" w:rsidRDefault="004104EA" w:rsidP="00D92D30">
      <w:pPr>
        <w:spacing w:after="0" w:line="240" w:lineRule="auto"/>
      </w:pPr>
      <w:r>
        <w:continuationSeparator/>
      </w:r>
    </w:p>
  </w:footnote>
  <w:footnote w:type="continuationNotice" w:id="1">
    <w:p w14:paraId="4E268612" w14:textId="77777777" w:rsidR="004104EA" w:rsidRDefault="004104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88442" w14:textId="77777777" w:rsidR="00E6685A" w:rsidRDefault="00E6685A">
    <w:pPr>
      <w:pStyle w:val="Header"/>
    </w:pPr>
  </w:p>
  <w:p w14:paraId="643696C4" w14:textId="77777777" w:rsidR="00E6685A" w:rsidRDefault="00E6685A"/>
  <w:p w14:paraId="1D42BF49" w14:textId="77777777" w:rsidR="00E6685A" w:rsidRDefault="00E6685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320"/>
      <w:gridCol w:w="3320"/>
      <w:gridCol w:w="3320"/>
    </w:tblGrid>
    <w:tr w:rsidR="00B8F6F1" w14:paraId="73342EA5" w14:textId="77777777" w:rsidTr="00B8F6F1">
      <w:trPr>
        <w:trHeight w:val="300"/>
      </w:trPr>
      <w:tc>
        <w:tcPr>
          <w:tcW w:w="3320" w:type="dxa"/>
        </w:tcPr>
        <w:p w14:paraId="7C677BE4" w14:textId="60E0ACDF" w:rsidR="00B8F6F1" w:rsidRDefault="00B8F6F1" w:rsidP="00B8F6F1">
          <w:pPr>
            <w:pStyle w:val="Header"/>
            <w:ind w:left="-115"/>
          </w:pPr>
        </w:p>
      </w:tc>
      <w:tc>
        <w:tcPr>
          <w:tcW w:w="3320" w:type="dxa"/>
        </w:tcPr>
        <w:p w14:paraId="4F0A8029" w14:textId="090375FB" w:rsidR="00B8F6F1" w:rsidRDefault="00B8F6F1" w:rsidP="00B8F6F1">
          <w:pPr>
            <w:pStyle w:val="Header"/>
            <w:jc w:val="center"/>
          </w:pPr>
        </w:p>
      </w:tc>
      <w:tc>
        <w:tcPr>
          <w:tcW w:w="3320" w:type="dxa"/>
        </w:tcPr>
        <w:p w14:paraId="349CFC0C" w14:textId="575E22B7" w:rsidR="00B8F6F1" w:rsidRDefault="00B8F6F1" w:rsidP="00B8F6F1">
          <w:pPr>
            <w:pStyle w:val="Header"/>
            <w:ind w:right="-115"/>
            <w:jc w:val="right"/>
          </w:pPr>
        </w:p>
      </w:tc>
    </w:tr>
  </w:tbl>
  <w:p w14:paraId="7290EC15" w14:textId="7916CA49" w:rsidR="00A37906" w:rsidRDefault="00A379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0D916" w14:textId="77777777" w:rsidR="00E6685A" w:rsidRDefault="00E6685A">
    <w:pPr>
      <w:pStyle w:val="Header"/>
    </w:pPr>
  </w:p>
  <w:p w14:paraId="70E4E1CD" w14:textId="77777777" w:rsidR="00E6685A" w:rsidRDefault="00E6685A"/>
  <w:p w14:paraId="17B77A40" w14:textId="77777777" w:rsidR="00E6685A" w:rsidRDefault="00E6685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93FD3" w14:textId="77777777" w:rsidR="00B66E8B" w:rsidRDefault="00B66E8B">
    <w:pPr>
      <w:pStyle w:val="Header"/>
    </w:pPr>
  </w:p>
  <w:p w14:paraId="4F5250DA" w14:textId="77777777" w:rsidR="00B66E8B" w:rsidRDefault="00B66E8B"/>
  <w:p w14:paraId="23F494D0" w14:textId="77777777" w:rsidR="00B66E8B" w:rsidRDefault="00B66E8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320"/>
      <w:gridCol w:w="3320"/>
      <w:gridCol w:w="3320"/>
    </w:tblGrid>
    <w:tr w:rsidR="00B8F6F1" w14:paraId="5088E5F3" w14:textId="77777777" w:rsidTr="00B8F6F1">
      <w:trPr>
        <w:trHeight w:val="300"/>
      </w:trPr>
      <w:tc>
        <w:tcPr>
          <w:tcW w:w="3320" w:type="dxa"/>
        </w:tcPr>
        <w:p w14:paraId="77A524EE" w14:textId="2DA234E7" w:rsidR="00B8F6F1" w:rsidRDefault="00B8F6F1" w:rsidP="00B8F6F1">
          <w:pPr>
            <w:pStyle w:val="Header"/>
            <w:ind w:left="-115"/>
          </w:pPr>
        </w:p>
      </w:tc>
      <w:tc>
        <w:tcPr>
          <w:tcW w:w="3320" w:type="dxa"/>
        </w:tcPr>
        <w:p w14:paraId="1B4CA9BC" w14:textId="3F9A1A99" w:rsidR="00B8F6F1" w:rsidRDefault="00B8F6F1" w:rsidP="00B8F6F1">
          <w:pPr>
            <w:pStyle w:val="Header"/>
            <w:jc w:val="center"/>
          </w:pPr>
        </w:p>
      </w:tc>
      <w:tc>
        <w:tcPr>
          <w:tcW w:w="3320" w:type="dxa"/>
        </w:tcPr>
        <w:p w14:paraId="6779EACF" w14:textId="0A7373A5" w:rsidR="00B8F6F1" w:rsidRDefault="00B8F6F1" w:rsidP="00B8F6F1">
          <w:pPr>
            <w:pStyle w:val="Header"/>
            <w:ind w:right="-115"/>
            <w:jc w:val="right"/>
          </w:pPr>
        </w:p>
      </w:tc>
    </w:tr>
  </w:tbl>
  <w:p w14:paraId="01086F0A" w14:textId="0091A71D" w:rsidR="00A37906" w:rsidRDefault="00A3790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18CF4" w14:textId="77777777" w:rsidR="00B66E8B" w:rsidRDefault="00B66E8B">
    <w:pPr>
      <w:pStyle w:val="Header"/>
    </w:pPr>
  </w:p>
  <w:p w14:paraId="5249455B" w14:textId="77777777" w:rsidR="00B66E8B" w:rsidRDefault="00B66E8B"/>
  <w:p w14:paraId="5FF6904B" w14:textId="77777777" w:rsidR="00B66E8B" w:rsidRDefault="00B66E8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B8F6F1" w14:paraId="365D957A" w14:textId="77777777" w:rsidTr="00B8F6F1">
      <w:trPr>
        <w:trHeight w:val="300"/>
      </w:trPr>
      <w:tc>
        <w:tcPr>
          <w:tcW w:w="3120" w:type="dxa"/>
        </w:tcPr>
        <w:p w14:paraId="109BB6B0" w14:textId="3EA3F631" w:rsidR="00B8F6F1" w:rsidRDefault="00B8F6F1" w:rsidP="00B8F6F1">
          <w:pPr>
            <w:pStyle w:val="Header"/>
            <w:ind w:left="-115"/>
          </w:pPr>
        </w:p>
      </w:tc>
      <w:tc>
        <w:tcPr>
          <w:tcW w:w="3120" w:type="dxa"/>
        </w:tcPr>
        <w:p w14:paraId="4A9A8BA3" w14:textId="5B0CF468" w:rsidR="00B8F6F1" w:rsidRDefault="00B8F6F1" w:rsidP="00B8F6F1">
          <w:pPr>
            <w:pStyle w:val="Header"/>
            <w:jc w:val="center"/>
          </w:pPr>
        </w:p>
      </w:tc>
      <w:tc>
        <w:tcPr>
          <w:tcW w:w="3120" w:type="dxa"/>
        </w:tcPr>
        <w:p w14:paraId="30F1E299" w14:textId="0C839537" w:rsidR="00B8F6F1" w:rsidRDefault="00B8F6F1" w:rsidP="00B8F6F1">
          <w:pPr>
            <w:pStyle w:val="Header"/>
            <w:ind w:right="-115"/>
            <w:jc w:val="right"/>
          </w:pPr>
        </w:p>
      </w:tc>
    </w:tr>
  </w:tbl>
  <w:p w14:paraId="0A2AB5A2" w14:textId="06B3B3B6" w:rsidR="00A37906" w:rsidRDefault="00A379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D7756"/>
    <w:multiLevelType w:val="hybridMultilevel"/>
    <w:tmpl w:val="8E6AF4F4"/>
    <w:lvl w:ilvl="0" w:tplc="0FCED290">
      <w:numFmt w:val="bullet"/>
      <w:lvlText w:val="-"/>
      <w:lvlJc w:val="left"/>
      <w:pPr>
        <w:ind w:left="1440" w:hanging="360"/>
      </w:pPr>
      <w:rPr>
        <w:rFonts w:ascii="Arial" w:eastAsia="Arial" w:hAnsi="Arial" w:hint="default"/>
        <w:b w:val="0"/>
        <w:bCs w:val="0"/>
        <w:i w:val="0"/>
        <w:iCs w:val="0"/>
        <w:spacing w:val="0"/>
        <w:w w:val="100"/>
        <w:sz w:val="24"/>
        <w:szCs w:val="24"/>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2AFAA68"/>
    <w:multiLevelType w:val="hybridMultilevel"/>
    <w:tmpl w:val="9E06B2D8"/>
    <w:lvl w:ilvl="0" w:tplc="800CBA4E">
      <w:start w:val="1"/>
      <w:numFmt w:val="bullet"/>
      <w:lvlText w:val="-"/>
      <w:lvlJc w:val="left"/>
      <w:pPr>
        <w:ind w:left="1080" w:hanging="360"/>
      </w:pPr>
      <w:rPr>
        <w:rFonts w:ascii="Aptos" w:hAnsi="Aptos" w:hint="default"/>
      </w:rPr>
    </w:lvl>
    <w:lvl w:ilvl="1" w:tplc="DB62C8E4">
      <w:start w:val="1"/>
      <w:numFmt w:val="bullet"/>
      <w:lvlText w:val="o"/>
      <w:lvlJc w:val="left"/>
      <w:pPr>
        <w:ind w:left="1800" w:hanging="360"/>
      </w:pPr>
      <w:rPr>
        <w:rFonts w:ascii="Courier New" w:hAnsi="Courier New" w:hint="default"/>
      </w:rPr>
    </w:lvl>
    <w:lvl w:ilvl="2" w:tplc="67EC4D80">
      <w:start w:val="1"/>
      <w:numFmt w:val="bullet"/>
      <w:lvlText w:val=""/>
      <w:lvlJc w:val="left"/>
      <w:pPr>
        <w:ind w:left="2520" w:hanging="360"/>
      </w:pPr>
      <w:rPr>
        <w:rFonts w:ascii="Wingdings" w:hAnsi="Wingdings" w:hint="default"/>
      </w:rPr>
    </w:lvl>
    <w:lvl w:ilvl="3" w:tplc="815C46E4">
      <w:start w:val="1"/>
      <w:numFmt w:val="bullet"/>
      <w:lvlText w:val=""/>
      <w:lvlJc w:val="left"/>
      <w:pPr>
        <w:ind w:left="3240" w:hanging="360"/>
      </w:pPr>
      <w:rPr>
        <w:rFonts w:ascii="Symbol" w:hAnsi="Symbol" w:hint="default"/>
      </w:rPr>
    </w:lvl>
    <w:lvl w:ilvl="4" w:tplc="22823F9A">
      <w:start w:val="1"/>
      <w:numFmt w:val="bullet"/>
      <w:lvlText w:val="o"/>
      <w:lvlJc w:val="left"/>
      <w:pPr>
        <w:ind w:left="3960" w:hanging="360"/>
      </w:pPr>
      <w:rPr>
        <w:rFonts w:ascii="Courier New" w:hAnsi="Courier New" w:hint="default"/>
      </w:rPr>
    </w:lvl>
    <w:lvl w:ilvl="5" w:tplc="8C18F4D8">
      <w:start w:val="1"/>
      <w:numFmt w:val="bullet"/>
      <w:lvlText w:val=""/>
      <w:lvlJc w:val="left"/>
      <w:pPr>
        <w:ind w:left="4680" w:hanging="360"/>
      </w:pPr>
      <w:rPr>
        <w:rFonts w:ascii="Wingdings" w:hAnsi="Wingdings" w:hint="default"/>
      </w:rPr>
    </w:lvl>
    <w:lvl w:ilvl="6" w:tplc="BDF05752">
      <w:start w:val="1"/>
      <w:numFmt w:val="bullet"/>
      <w:lvlText w:val=""/>
      <w:lvlJc w:val="left"/>
      <w:pPr>
        <w:ind w:left="5400" w:hanging="360"/>
      </w:pPr>
      <w:rPr>
        <w:rFonts w:ascii="Symbol" w:hAnsi="Symbol" w:hint="default"/>
      </w:rPr>
    </w:lvl>
    <w:lvl w:ilvl="7" w:tplc="7A5A723E">
      <w:start w:val="1"/>
      <w:numFmt w:val="bullet"/>
      <w:lvlText w:val="o"/>
      <w:lvlJc w:val="left"/>
      <w:pPr>
        <w:ind w:left="6120" w:hanging="360"/>
      </w:pPr>
      <w:rPr>
        <w:rFonts w:ascii="Courier New" w:hAnsi="Courier New" w:hint="default"/>
      </w:rPr>
    </w:lvl>
    <w:lvl w:ilvl="8" w:tplc="51582636">
      <w:start w:val="1"/>
      <w:numFmt w:val="bullet"/>
      <w:lvlText w:val=""/>
      <w:lvlJc w:val="left"/>
      <w:pPr>
        <w:ind w:left="6840" w:hanging="360"/>
      </w:pPr>
      <w:rPr>
        <w:rFonts w:ascii="Wingdings" w:hAnsi="Wingdings" w:hint="default"/>
      </w:rPr>
    </w:lvl>
  </w:abstractNum>
  <w:abstractNum w:abstractNumId="2" w15:restartNumberingAfterBreak="0">
    <w:nsid w:val="080CAFD4"/>
    <w:multiLevelType w:val="hybridMultilevel"/>
    <w:tmpl w:val="3DFC5750"/>
    <w:lvl w:ilvl="0" w:tplc="330EEBF4">
      <w:start w:val="1"/>
      <w:numFmt w:val="bullet"/>
      <w:lvlText w:val="-"/>
      <w:lvlJc w:val="left"/>
      <w:pPr>
        <w:ind w:left="720" w:hanging="360"/>
      </w:pPr>
      <w:rPr>
        <w:rFonts w:ascii="Aptos" w:hAnsi="Aptos" w:hint="default"/>
      </w:rPr>
    </w:lvl>
    <w:lvl w:ilvl="1" w:tplc="A1FE0244">
      <w:start w:val="1"/>
      <w:numFmt w:val="bullet"/>
      <w:lvlText w:val="o"/>
      <w:lvlJc w:val="left"/>
      <w:pPr>
        <w:ind w:left="1440" w:hanging="360"/>
      </w:pPr>
      <w:rPr>
        <w:rFonts w:ascii="Courier New" w:hAnsi="Courier New" w:hint="default"/>
      </w:rPr>
    </w:lvl>
    <w:lvl w:ilvl="2" w:tplc="57F47D5A">
      <w:start w:val="1"/>
      <w:numFmt w:val="bullet"/>
      <w:lvlText w:val=""/>
      <w:lvlJc w:val="left"/>
      <w:pPr>
        <w:ind w:left="2160" w:hanging="360"/>
      </w:pPr>
      <w:rPr>
        <w:rFonts w:ascii="Wingdings" w:hAnsi="Wingdings" w:hint="default"/>
      </w:rPr>
    </w:lvl>
    <w:lvl w:ilvl="3" w:tplc="6D8E6EFE">
      <w:start w:val="1"/>
      <w:numFmt w:val="bullet"/>
      <w:lvlText w:val=""/>
      <w:lvlJc w:val="left"/>
      <w:pPr>
        <w:ind w:left="2880" w:hanging="360"/>
      </w:pPr>
      <w:rPr>
        <w:rFonts w:ascii="Symbol" w:hAnsi="Symbol" w:hint="default"/>
      </w:rPr>
    </w:lvl>
    <w:lvl w:ilvl="4" w:tplc="8AD480AE">
      <w:start w:val="1"/>
      <w:numFmt w:val="bullet"/>
      <w:lvlText w:val="o"/>
      <w:lvlJc w:val="left"/>
      <w:pPr>
        <w:ind w:left="3600" w:hanging="360"/>
      </w:pPr>
      <w:rPr>
        <w:rFonts w:ascii="Courier New" w:hAnsi="Courier New" w:hint="default"/>
      </w:rPr>
    </w:lvl>
    <w:lvl w:ilvl="5" w:tplc="36DE73F6">
      <w:start w:val="1"/>
      <w:numFmt w:val="bullet"/>
      <w:lvlText w:val=""/>
      <w:lvlJc w:val="left"/>
      <w:pPr>
        <w:ind w:left="4320" w:hanging="360"/>
      </w:pPr>
      <w:rPr>
        <w:rFonts w:ascii="Wingdings" w:hAnsi="Wingdings" w:hint="default"/>
      </w:rPr>
    </w:lvl>
    <w:lvl w:ilvl="6" w:tplc="34E46818">
      <w:start w:val="1"/>
      <w:numFmt w:val="bullet"/>
      <w:lvlText w:val=""/>
      <w:lvlJc w:val="left"/>
      <w:pPr>
        <w:ind w:left="5040" w:hanging="360"/>
      </w:pPr>
      <w:rPr>
        <w:rFonts w:ascii="Symbol" w:hAnsi="Symbol" w:hint="default"/>
      </w:rPr>
    </w:lvl>
    <w:lvl w:ilvl="7" w:tplc="EF30B110">
      <w:start w:val="1"/>
      <w:numFmt w:val="bullet"/>
      <w:lvlText w:val="o"/>
      <w:lvlJc w:val="left"/>
      <w:pPr>
        <w:ind w:left="5760" w:hanging="360"/>
      </w:pPr>
      <w:rPr>
        <w:rFonts w:ascii="Courier New" w:hAnsi="Courier New" w:hint="default"/>
      </w:rPr>
    </w:lvl>
    <w:lvl w:ilvl="8" w:tplc="32D68504">
      <w:start w:val="1"/>
      <w:numFmt w:val="bullet"/>
      <w:lvlText w:val=""/>
      <w:lvlJc w:val="left"/>
      <w:pPr>
        <w:ind w:left="6480" w:hanging="360"/>
      </w:pPr>
      <w:rPr>
        <w:rFonts w:ascii="Wingdings" w:hAnsi="Wingdings" w:hint="default"/>
      </w:rPr>
    </w:lvl>
  </w:abstractNum>
  <w:abstractNum w:abstractNumId="3" w15:restartNumberingAfterBreak="0">
    <w:nsid w:val="08D743AD"/>
    <w:multiLevelType w:val="hybridMultilevel"/>
    <w:tmpl w:val="1956440A"/>
    <w:lvl w:ilvl="0" w:tplc="0FCED290">
      <w:numFmt w:val="bullet"/>
      <w:lvlText w:val="-"/>
      <w:lvlJc w:val="left"/>
      <w:pPr>
        <w:ind w:left="1440" w:hanging="360"/>
      </w:pPr>
      <w:rPr>
        <w:rFonts w:ascii="Arial" w:eastAsia="Arial" w:hAnsi="Arial" w:hint="default"/>
        <w:b w:val="0"/>
        <w:bCs w:val="0"/>
        <w:i w:val="0"/>
        <w:iCs w:val="0"/>
        <w:spacing w:val="0"/>
        <w:w w:val="100"/>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D175B2"/>
    <w:multiLevelType w:val="hybridMultilevel"/>
    <w:tmpl w:val="2D50B816"/>
    <w:lvl w:ilvl="0" w:tplc="F71A2758">
      <w:start w:val="1"/>
      <w:numFmt w:val="decimal"/>
      <w:lvlText w:val="5.%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823066"/>
    <w:multiLevelType w:val="hybridMultilevel"/>
    <w:tmpl w:val="836AF4E4"/>
    <w:lvl w:ilvl="0" w:tplc="7506DDB2">
      <w:start w:val="1"/>
      <w:numFmt w:val="bullet"/>
      <w:lvlText w:val="-"/>
      <w:lvlJc w:val="left"/>
      <w:pPr>
        <w:ind w:left="1080" w:hanging="360"/>
      </w:pPr>
      <w:rPr>
        <w:rFonts w:ascii="Aptos" w:hAnsi="Aptos" w:hint="default"/>
      </w:rPr>
    </w:lvl>
    <w:lvl w:ilvl="1" w:tplc="A538024C">
      <w:start w:val="1"/>
      <w:numFmt w:val="bullet"/>
      <w:lvlText w:val="o"/>
      <w:lvlJc w:val="left"/>
      <w:pPr>
        <w:ind w:left="1800" w:hanging="360"/>
      </w:pPr>
      <w:rPr>
        <w:rFonts w:ascii="Courier New" w:hAnsi="Courier New" w:hint="default"/>
      </w:rPr>
    </w:lvl>
    <w:lvl w:ilvl="2" w:tplc="8C9A60D4">
      <w:start w:val="1"/>
      <w:numFmt w:val="bullet"/>
      <w:lvlText w:val=""/>
      <w:lvlJc w:val="left"/>
      <w:pPr>
        <w:ind w:left="2520" w:hanging="360"/>
      </w:pPr>
      <w:rPr>
        <w:rFonts w:ascii="Wingdings" w:hAnsi="Wingdings" w:hint="default"/>
      </w:rPr>
    </w:lvl>
    <w:lvl w:ilvl="3" w:tplc="3886E92C">
      <w:start w:val="1"/>
      <w:numFmt w:val="bullet"/>
      <w:lvlText w:val=""/>
      <w:lvlJc w:val="left"/>
      <w:pPr>
        <w:ind w:left="3240" w:hanging="360"/>
      </w:pPr>
      <w:rPr>
        <w:rFonts w:ascii="Symbol" w:hAnsi="Symbol" w:hint="default"/>
      </w:rPr>
    </w:lvl>
    <w:lvl w:ilvl="4" w:tplc="D53A99AA">
      <w:start w:val="1"/>
      <w:numFmt w:val="bullet"/>
      <w:lvlText w:val="o"/>
      <w:lvlJc w:val="left"/>
      <w:pPr>
        <w:ind w:left="3960" w:hanging="360"/>
      </w:pPr>
      <w:rPr>
        <w:rFonts w:ascii="Courier New" w:hAnsi="Courier New" w:hint="default"/>
      </w:rPr>
    </w:lvl>
    <w:lvl w:ilvl="5" w:tplc="844833DA">
      <w:start w:val="1"/>
      <w:numFmt w:val="bullet"/>
      <w:lvlText w:val=""/>
      <w:lvlJc w:val="left"/>
      <w:pPr>
        <w:ind w:left="4680" w:hanging="360"/>
      </w:pPr>
      <w:rPr>
        <w:rFonts w:ascii="Wingdings" w:hAnsi="Wingdings" w:hint="default"/>
      </w:rPr>
    </w:lvl>
    <w:lvl w:ilvl="6" w:tplc="9C40CD22">
      <w:start w:val="1"/>
      <w:numFmt w:val="bullet"/>
      <w:lvlText w:val=""/>
      <w:lvlJc w:val="left"/>
      <w:pPr>
        <w:ind w:left="5400" w:hanging="360"/>
      </w:pPr>
      <w:rPr>
        <w:rFonts w:ascii="Symbol" w:hAnsi="Symbol" w:hint="default"/>
      </w:rPr>
    </w:lvl>
    <w:lvl w:ilvl="7" w:tplc="4C7E0424">
      <w:start w:val="1"/>
      <w:numFmt w:val="bullet"/>
      <w:lvlText w:val="o"/>
      <w:lvlJc w:val="left"/>
      <w:pPr>
        <w:ind w:left="6120" w:hanging="360"/>
      </w:pPr>
      <w:rPr>
        <w:rFonts w:ascii="Courier New" w:hAnsi="Courier New" w:hint="default"/>
      </w:rPr>
    </w:lvl>
    <w:lvl w:ilvl="8" w:tplc="3250929A">
      <w:start w:val="1"/>
      <w:numFmt w:val="bullet"/>
      <w:lvlText w:val=""/>
      <w:lvlJc w:val="left"/>
      <w:pPr>
        <w:ind w:left="6840" w:hanging="360"/>
      </w:pPr>
      <w:rPr>
        <w:rFonts w:ascii="Wingdings" w:hAnsi="Wingdings" w:hint="default"/>
      </w:rPr>
    </w:lvl>
  </w:abstractNum>
  <w:abstractNum w:abstractNumId="6" w15:restartNumberingAfterBreak="0">
    <w:nsid w:val="0E7009A1"/>
    <w:multiLevelType w:val="hybridMultilevel"/>
    <w:tmpl w:val="2B00FF36"/>
    <w:lvl w:ilvl="0" w:tplc="D07CA022">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D03557"/>
    <w:multiLevelType w:val="hybridMultilevel"/>
    <w:tmpl w:val="098EC7CE"/>
    <w:lvl w:ilvl="0" w:tplc="AFAABE8A">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A87430"/>
    <w:multiLevelType w:val="hybridMultilevel"/>
    <w:tmpl w:val="DA3E3090"/>
    <w:lvl w:ilvl="0" w:tplc="5E6E1226">
      <w:start w:val="1"/>
      <w:numFmt w:val="decimal"/>
      <w:lvlText w:val="1.1.%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0C1A4E"/>
    <w:multiLevelType w:val="hybridMultilevel"/>
    <w:tmpl w:val="0A886A90"/>
    <w:lvl w:ilvl="0" w:tplc="0FCED290">
      <w:numFmt w:val="bullet"/>
      <w:lvlText w:val="-"/>
      <w:lvlJc w:val="left"/>
      <w:pPr>
        <w:ind w:left="1080" w:hanging="360"/>
      </w:pPr>
      <w:rPr>
        <w:rFonts w:ascii="Arial" w:eastAsia="Arial" w:hAnsi="Arial" w:hint="default"/>
        <w:b w:val="0"/>
        <w:bCs w:val="0"/>
        <w:i w:val="0"/>
        <w:iCs w:val="0"/>
        <w:spacing w:val="0"/>
        <w:w w:val="100"/>
        <w:sz w:val="24"/>
        <w:szCs w:val="24"/>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236372F"/>
    <w:multiLevelType w:val="hybridMultilevel"/>
    <w:tmpl w:val="45C86B00"/>
    <w:lvl w:ilvl="0" w:tplc="0FCED290">
      <w:numFmt w:val="bullet"/>
      <w:lvlText w:val="-"/>
      <w:lvlJc w:val="left"/>
      <w:pPr>
        <w:ind w:left="1440" w:hanging="360"/>
      </w:pPr>
      <w:rPr>
        <w:rFonts w:ascii="Arial" w:eastAsia="Arial" w:hAnsi="Arial" w:hint="default"/>
        <w:b w:val="0"/>
        <w:bCs w:val="0"/>
        <w:i w:val="0"/>
        <w:iCs w:val="0"/>
        <w:spacing w:val="0"/>
        <w:w w:val="100"/>
        <w:sz w:val="24"/>
        <w:szCs w:val="24"/>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224E69E7"/>
    <w:multiLevelType w:val="hybridMultilevel"/>
    <w:tmpl w:val="BF8CF172"/>
    <w:lvl w:ilvl="0" w:tplc="5EEA9990">
      <w:start w:val="1"/>
      <w:numFmt w:val="bullet"/>
      <w:lvlText w:val="-"/>
      <w:lvlJc w:val="left"/>
      <w:pPr>
        <w:ind w:left="1080" w:hanging="360"/>
      </w:pPr>
      <w:rPr>
        <w:rFonts w:ascii="Aptos" w:hAnsi="Aptos" w:hint="default"/>
      </w:rPr>
    </w:lvl>
    <w:lvl w:ilvl="1" w:tplc="BABA25E4">
      <w:start w:val="1"/>
      <w:numFmt w:val="bullet"/>
      <w:lvlText w:val="o"/>
      <w:lvlJc w:val="left"/>
      <w:pPr>
        <w:ind w:left="1800" w:hanging="360"/>
      </w:pPr>
      <w:rPr>
        <w:rFonts w:ascii="Courier New" w:hAnsi="Courier New" w:hint="default"/>
      </w:rPr>
    </w:lvl>
    <w:lvl w:ilvl="2" w:tplc="1BFAA390">
      <w:start w:val="1"/>
      <w:numFmt w:val="bullet"/>
      <w:lvlText w:val=""/>
      <w:lvlJc w:val="left"/>
      <w:pPr>
        <w:ind w:left="2520" w:hanging="360"/>
      </w:pPr>
      <w:rPr>
        <w:rFonts w:ascii="Wingdings" w:hAnsi="Wingdings" w:hint="default"/>
      </w:rPr>
    </w:lvl>
    <w:lvl w:ilvl="3" w:tplc="56C2AC60">
      <w:start w:val="1"/>
      <w:numFmt w:val="bullet"/>
      <w:lvlText w:val=""/>
      <w:lvlJc w:val="left"/>
      <w:pPr>
        <w:ind w:left="3240" w:hanging="360"/>
      </w:pPr>
      <w:rPr>
        <w:rFonts w:ascii="Symbol" w:hAnsi="Symbol" w:hint="default"/>
      </w:rPr>
    </w:lvl>
    <w:lvl w:ilvl="4" w:tplc="6A7EC5E2">
      <w:start w:val="1"/>
      <w:numFmt w:val="bullet"/>
      <w:lvlText w:val="o"/>
      <w:lvlJc w:val="left"/>
      <w:pPr>
        <w:ind w:left="3960" w:hanging="360"/>
      </w:pPr>
      <w:rPr>
        <w:rFonts w:ascii="Courier New" w:hAnsi="Courier New" w:hint="default"/>
      </w:rPr>
    </w:lvl>
    <w:lvl w:ilvl="5" w:tplc="2BB0860A">
      <w:start w:val="1"/>
      <w:numFmt w:val="bullet"/>
      <w:lvlText w:val=""/>
      <w:lvlJc w:val="left"/>
      <w:pPr>
        <w:ind w:left="4680" w:hanging="360"/>
      </w:pPr>
      <w:rPr>
        <w:rFonts w:ascii="Wingdings" w:hAnsi="Wingdings" w:hint="default"/>
      </w:rPr>
    </w:lvl>
    <w:lvl w:ilvl="6" w:tplc="BA98F23C">
      <w:start w:val="1"/>
      <w:numFmt w:val="bullet"/>
      <w:lvlText w:val=""/>
      <w:lvlJc w:val="left"/>
      <w:pPr>
        <w:ind w:left="5400" w:hanging="360"/>
      </w:pPr>
      <w:rPr>
        <w:rFonts w:ascii="Symbol" w:hAnsi="Symbol" w:hint="default"/>
      </w:rPr>
    </w:lvl>
    <w:lvl w:ilvl="7" w:tplc="75DE6008">
      <w:start w:val="1"/>
      <w:numFmt w:val="bullet"/>
      <w:lvlText w:val="o"/>
      <w:lvlJc w:val="left"/>
      <w:pPr>
        <w:ind w:left="6120" w:hanging="360"/>
      </w:pPr>
      <w:rPr>
        <w:rFonts w:ascii="Courier New" w:hAnsi="Courier New" w:hint="default"/>
      </w:rPr>
    </w:lvl>
    <w:lvl w:ilvl="8" w:tplc="847ADDC0">
      <w:start w:val="1"/>
      <w:numFmt w:val="bullet"/>
      <w:lvlText w:val=""/>
      <w:lvlJc w:val="left"/>
      <w:pPr>
        <w:ind w:left="6840" w:hanging="360"/>
      </w:pPr>
      <w:rPr>
        <w:rFonts w:ascii="Wingdings" w:hAnsi="Wingdings" w:hint="default"/>
      </w:rPr>
    </w:lvl>
  </w:abstractNum>
  <w:abstractNum w:abstractNumId="12" w15:restartNumberingAfterBreak="0">
    <w:nsid w:val="24B025F3"/>
    <w:multiLevelType w:val="hybridMultilevel"/>
    <w:tmpl w:val="C3228BEA"/>
    <w:lvl w:ilvl="0" w:tplc="0FCED290">
      <w:numFmt w:val="bullet"/>
      <w:lvlText w:val="-"/>
      <w:lvlJc w:val="left"/>
      <w:pPr>
        <w:ind w:left="1440" w:hanging="360"/>
      </w:pPr>
      <w:rPr>
        <w:rFonts w:ascii="Arial" w:eastAsia="Arial" w:hAnsi="Arial" w:hint="default"/>
        <w:b w:val="0"/>
        <w:bCs w:val="0"/>
        <w:i w:val="0"/>
        <w:iCs w:val="0"/>
        <w:spacing w:val="0"/>
        <w:w w:val="100"/>
        <w:sz w:val="24"/>
        <w:szCs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5BA02EF"/>
    <w:multiLevelType w:val="hybridMultilevel"/>
    <w:tmpl w:val="DF7E819A"/>
    <w:lvl w:ilvl="0" w:tplc="96C6AF40">
      <w:start w:val="1"/>
      <w:numFmt w:val="decimal"/>
      <w:lvlText w:val="4.%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FE2AEF"/>
    <w:multiLevelType w:val="hybridMultilevel"/>
    <w:tmpl w:val="288A9102"/>
    <w:lvl w:ilvl="0" w:tplc="FCDC45CE">
      <w:start w:val="1"/>
      <w:numFmt w:val="decimal"/>
      <w:lvlText w:val="4.%1."/>
      <w:lvlJc w:val="righ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9073452"/>
    <w:multiLevelType w:val="hybridMultilevel"/>
    <w:tmpl w:val="3DD68918"/>
    <w:lvl w:ilvl="0" w:tplc="0FCED290">
      <w:numFmt w:val="bullet"/>
      <w:lvlText w:val="-"/>
      <w:lvlJc w:val="left"/>
      <w:pPr>
        <w:ind w:left="1080" w:hanging="360"/>
      </w:pPr>
      <w:rPr>
        <w:rFonts w:ascii="Arial" w:eastAsia="Arial" w:hAnsi="Arial" w:hint="default"/>
        <w:b w:val="0"/>
        <w:bCs w:val="0"/>
        <w:i w:val="0"/>
        <w:iCs w:val="0"/>
        <w:spacing w:val="0"/>
        <w:w w:val="100"/>
        <w:sz w:val="24"/>
        <w:szCs w:val="24"/>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2BE8293D"/>
    <w:multiLevelType w:val="hybridMultilevel"/>
    <w:tmpl w:val="8A72D0DC"/>
    <w:lvl w:ilvl="0" w:tplc="E8CC7356">
      <w:start w:val="1"/>
      <w:numFmt w:val="decimal"/>
      <w:lvlText w:val="4.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6563AA1"/>
    <w:multiLevelType w:val="hybridMultilevel"/>
    <w:tmpl w:val="4DD2D7B0"/>
    <w:lvl w:ilvl="0" w:tplc="0FCED290">
      <w:numFmt w:val="bullet"/>
      <w:lvlText w:val="-"/>
      <w:lvlJc w:val="left"/>
      <w:pPr>
        <w:ind w:left="1440" w:hanging="360"/>
      </w:pPr>
      <w:rPr>
        <w:rFonts w:ascii="Arial" w:eastAsia="Arial" w:hAnsi="Arial" w:hint="default"/>
        <w:b w:val="0"/>
        <w:bCs w:val="0"/>
        <w:i w:val="0"/>
        <w:iCs w:val="0"/>
        <w:spacing w:val="0"/>
        <w:w w:val="100"/>
        <w:sz w:val="24"/>
        <w:szCs w:val="24"/>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39BF1DE4"/>
    <w:multiLevelType w:val="hybridMultilevel"/>
    <w:tmpl w:val="1BB66BAC"/>
    <w:lvl w:ilvl="0" w:tplc="0FCED290">
      <w:numFmt w:val="bullet"/>
      <w:lvlText w:val="-"/>
      <w:lvlJc w:val="left"/>
      <w:pPr>
        <w:ind w:left="1440" w:hanging="360"/>
      </w:pPr>
      <w:rPr>
        <w:rFonts w:ascii="Arial" w:eastAsia="Arial" w:hAnsi="Arial" w:hint="default"/>
        <w:b w:val="0"/>
        <w:bCs w:val="0"/>
        <w:i w:val="0"/>
        <w:iCs w:val="0"/>
        <w:spacing w:val="0"/>
        <w:w w:val="100"/>
        <w:sz w:val="24"/>
        <w:szCs w:val="24"/>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3A785235"/>
    <w:multiLevelType w:val="hybridMultilevel"/>
    <w:tmpl w:val="D914598A"/>
    <w:lvl w:ilvl="0" w:tplc="9FD42344">
      <w:start w:val="1"/>
      <w:numFmt w:val="decimal"/>
      <w:lvlText w:val="4.4.%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DE9492D"/>
    <w:multiLevelType w:val="multilevel"/>
    <w:tmpl w:val="63A877B5"/>
    <w:lvl w:ilvl="0">
      <w:start w:val="1"/>
      <w:numFmt w:val="decimal"/>
      <w:lvlText w:val="%1."/>
      <w:lvlJc w:val="left"/>
      <w:pPr>
        <w:ind w:left="4100" w:hanging="360"/>
      </w:pPr>
      <w:rPr>
        <w:rFonts w:hint="default"/>
      </w:rPr>
    </w:lvl>
    <w:lvl w:ilvl="1">
      <w:start w:val="1"/>
      <w:numFmt w:val="lowerLetter"/>
      <w:lvlText w:val="%2."/>
      <w:lvlJc w:val="left"/>
      <w:pPr>
        <w:ind w:left="4820" w:hanging="360"/>
      </w:pPr>
    </w:lvl>
    <w:lvl w:ilvl="2">
      <w:start w:val="1"/>
      <w:numFmt w:val="lowerRoman"/>
      <w:lvlText w:val="%3."/>
      <w:lvlJc w:val="right"/>
      <w:pPr>
        <w:ind w:left="5540" w:hanging="180"/>
      </w:pPr>
    </w:lvl>
    <w:lvl w:ilvl="3">
      <w:start w:val="1"/>
      <w:numFmt w:val="decimal"/>
      <w:lvlText w:val="%4."/>
      <w:lvlJc w:val="left"/>
      <w:pPr>
        <w:ind w:left="6260" w:hanging="360"/>
      </w:pPr>
    </w:lvl>
    <w:lvl w:ilvl="4">
      <w:start w:val="1"/>
      <w:numFmt w:val="lowerLetter"/>
      <w:lvlText w:val="%5."/>
      <w:lvlJc w:val="left"/>
      <w:pPr>
        <w:ind w:left="6980" w:hanging="360"/>
      </w:pPr>
    </w:lvl>
    <w:lvl w:ilvl="5">
      <w:start w:val="1"/>
      <w:numFmt w:val="lowerRoman"/>
      <w:lvlText w:val="%6."/>
      <w:lvlJc w:val="right"/>
      <w:pPr>
        <w:ind w:left="7700" w:hanging="180"/>
      </w:pPr>
    </w:lvl>
    <w:lvl w:ilvl="6">
      <w:start w:val="1"/>
      <w:numFmt w:val="decimal"/>
      <w:lvlText w:val="%7."/>
      <w:lvlJc w:val="left"/>
      <w:pPr>
        <w:ind w:left="8420" w:hanging="360"/>
      </w:pPr>
    </w:lvl>
    <w:lvl w:ilvl="7">
      <w:start w:val="1"/>
      <w:numFmt w:val="lowerLetter"/>
      <w:lvlText w:val="%8."/>
      <w:lvlJc w:val="left"/>
      <w:pPr>
        <w:ind w:left="9140" w:hanging="360"/>
      </w:pPr>
    </w:lvl>
    <w:lvl w:ilvl="8">
      <w:start w:val="1"/>
      <w:numFmt w:val="lowerRoman"/>
      <w:lvlText w:val="%9."/>
      <w:lvlJc w:val="right"/>
      <w:pPr>
        <w:ind w:left="9860" w:hanging="180"/>
      </w:pPr>
    </w:lvl>
  </w:abstractNum>
  <w:abstractNum w:abstractNumId="21" w15:restartNumberingAfterBreak="0">
    <w:nsid w:val="3FC074BD"/>
    <w:multiLevelType w:val="hybridMultilevel"/>
    <w:tmpl w:val="5E6480DC"/>
    <w:lvl w:ilvl="0" w:tplc="16ECD01A">
      <w:start w:val="1"/>
      <w:numFmt w:val="decimal"/>
      <w:lvlText w:val="4.1.%1"/>
      <w:lvlJc w:val="left"/>
      <w:pPr>
        <w:ind w:left="1070" w:hanging="360"/>
      </w:pPr>
      <w:rPr>
        <w:rFonts w:hint="default"/>
      </w:rPr>
    </w:lvl>
    <w:lvl w:ilvl="1" w:tplc="04090019">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2" w15:restartNumberingAfterBreak="0">
    <w:nsid w:val="438C1453"/>
    <w:multiLevelType w:val="hybridMultilevel"/>
    <w:tmpl w:val="99B09BC8"/>
    <w:lvl w:ilvl="0" w:tplc="F280CD0A">
      <w:start w:val="1"/>
      <w:numFmt w:val="bullet"/>
      <w:lvlText w:val="-"/>
      <w:lvlJc w:val="left"/>
      <w:pPr>
        <w:ind w:left="720" w:hanging="360"/>
      </w:pPr>
      <w:rPr>
        <w:rFonts w:ascii="Aptos" w:hAnsi="Aptos" w:hint="default"/>
      </w:rPr>
    </w:lvl>
    <w:lvl w:ilvl="1" w:tplc="95F436FC">
      <w:start w:val="1"/>
      <w:numFmt w:val="bullet"/>
      <w:lvlText w:val="o"/>
      <w:lvlJc w:val="left"/>
      <w:pPr>
        <w:ind w:left="1440" w:hanging="360"/>
      </w:pPr>
      <w:rPr>
        <w:rFonts w:ascii="Courier New" w:hAnsi="Courier New" w:hint="default"/>
      </w:rPr>
    </w:lvl>
    <w:lvl w:ilvl="2" w:tplc="CFA8DF92">
      <w:start w:val="1"/>
      <w:numFmt w:val="bullet"/>
      <w:lvlText w:val=""/>
      <w:lvlJc w:val="left"/>
      <w:pPr>
        <w:ind w:left="2160" w:hanging="360"/>
      </w:pPr>
      <w:rPr>
        <w:rFonts w:ascii="Wingdings" w:hAnsi="Wingdings" w:hint="default"/>
      </w:rPr>
    </w:lvl>
    <w:lvl w:ilvl="3" w:tplc="A440C328">
      <w:start w:val="1"/>
      <w:numFmt w:val="bullet"/>
      <w:lvlText w:val=""/>
      <w:lvlJc w:val="left"/>
      <w:pPr>
        <w:ind w:left="2880" w:hanging="360"/>
      </w:pPr>
      <w:rPr>
        <w:rFonts w:ascii="Symbol" w:hAnsi="Symbol" w:hint="default"/>
      </w:rPr>
    </w:lvl>
    <w:lvl w:ilvl="4" w:tplc="80106944">
      <w:start w:val="1"/>
      <w:numFmt w:val="bullet"/>
      <w:lvlText w:val="o"/>
      <w:lvlJc w:val="left"/>
      <w:pPr>
        <w:ind w:left="3600" w:hanging="360"/>
      </w:pPr>
      <w:rPr>
        <w:rFonts w:ascii="Courier New" w:hAnsi="Courier New" w:hint="default"/>
      </w:rPr>
    </w:lvl>
    <w:lvl w:ilvl="5" w:tplc="C488524C">
      <w:start w:val="1"/>
      <w:numFmt w:val="bullet"/>
      <w:lvlText w:val=""/>
      <w:lvlJc w:val="left"/>
      <w:pPr>
        <w:ind w:left="4320" w:hanging="360"/>
      </w:pPr>
      <w:rPr>
        <w:rFonts w:ascii="Wingdings" w:hAnsi="Wingdings" w:hint="default"/>
      </w:rPr>
    </w:lvl>
    <w:lvl w:ilvl="6" w:tplc="C3E23FC2">
      <w:start w:val="1"/>
      <w:numFmt w:val="bullet"/>
      <w:lvlText w:val=""/>
      <w:lvlJc w:val="left"/>
      <w:pPr>
        <w:ind w:left="5040" w:hanging="360"/>
      </w:pPr>
      <w:rPr>
        <w:rFonts w:ascii="Symbol" w:hAnsi="Symbol" w:hint="default"/>
      </w:rPr>
    </w:lvl>
    <w:lvl w:ilvl="7" w:tplc="58541D84">
      <w:start w:val="1"/>
      <w:numFmt w:val="bullet"/>
      <w:lvlText w:val="o"/>
      <w:lvlJc w:val="left"/>
      <w:pPr>
        <w:ind w:left="5760" w:hanging="360"/>
      </w:pPr>
      <w:rPr>
        <w:rFonts w:ascii="Courier New" w:hAnsi="Courier New" w:hint="default"/>
      </w:rPr>
    </w:lvl>
    <w:lvl w:ilvl="8" w:tplc="BF9412DC">
      <w:start w:val="1"/>
      <w:numFmt w:val="bullet"/>
      <w:lvlText w:val=""/>
      <w:lvlJc w:val="left"/>
      <w:pPr>
        <w:ind w:left="6480" w:hanging="360"/>
      </w:pPr>
      <w:rPr>
        <w:rFonts w:ascii="Wingdings" w:hAnsi="Wingdings" w:hint="default"/>
      </w:rPr>
    </w:lvl>
  </w:abstractNum>
  <w:abstractNum w:abstractNumId="23" w15:restartNumberingAfterBreak="0">
    <w:nsid w:val="44B06414"/>
    <w:multiLevelType w:val="hybridMultilevel"/>
    <w:tmpl w:val="2668CEDE"/>
    <w:lvl w:ilvl="0" w:tplc="12E4F94C">
      <w:start w:val="1"/>
      <w:numFmt w:val="decimal"/>
      <w:lvlText w:val="%1."/>
      <w:lvlJc w:val="center"/>
      <w:pPr>
        <w:ind w:left="360" w:hanging="360"/>
      </w:pPr>
      <w:rPr>
        <w:rFonts w:ascii="Times New Roman" w:hAnsi="Times New Roman" w:hint="default"/>
        <w:b/>
        <w:i w:val="0"/>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98C4F9F"/>
    <w:multiLevelType w:val="hybridMultilevel"/>
    <w:tmpl w:val="23DC32E0"/>
    <w:lvl w:ilvl="0" w:tplc="0FCED290">
      <w:numFmt w:val="bullet"/>
      <w:lvlText w:val="-"/>
      <w:lvlJc w:val="left"/>
      <w:pPr>
        <w:ind w:left="1440" w:hanging="360"/>
      </w:pPr>
      <w:rPr>
        <w:rFonts w:ascii="Arial" w:eastAsia="Arial" w:hAnsi="Arial" w:hint="default"/>
        <w:b w:val="0"/>
        <w:bCs w:val="0"/>
        <w:i w:val="0"/>
        <w:iCs w:val="0"/>
        <w:spacing w:val="0"/>
        <w:w w:val="100"/>
        <w:sz w:val="24"/>
        <w:szCs w:val="24"/>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C15B48D"/>
    <w:multiLevelType w:val="hybridMultilevel"/>
    <w:tmpl w:val="52C49AA8"/>
    <w:lvl w:ilvl="0" w:tplc="8B442998">
      <w:start w:val="1"/>
      <w:numFmt w:val="bullet"/>
      <w:lvlText w:val="-"/>
      <w:lvlJc w:val="left"/>
      <w:pPr>
        <w:ind w:left="1080" w:hanging="360"/>
      </w:pPr>
      <w:rPr>
        <w:rFonts w:ascii="Aptos" w:hAnsi="Aptos" w:hint="default"/>
      </w:rPr>
    </w:lvl>
    <w:lvl w:ilvl="1" w:tplc="1570CFDA">
      <w:start w:val="1"/>
      <w:numFmt w:val="bullet"/>
      <w:lvlText w:val="o"/>
      <w:lvlJc w:val="left"/>
      <w:pPr>
        <w:ind w:left="1800" w:hanging="360"/>
      </w:pPr>
      <w:rPr>
        <w:rFonts w:ascii="Courier New" w:hAnsi="Courier New" w:hint="default"/>
      </w:rPr>
    </w:lvl>
    <w:lvl w:ilvl="2" w:tplc="683E842C">
      <w:start w:val="1"/>
      <w:numFmt w:val="bullet"/>
      <w:lvlText w:val=""/>
      <w:lvlJc w:val="left"/>
      <w:pPr>
        <w:ind w:left="2520" w:hanging="360"/>
      </w:pPr>
      <w:rPr>
        <w:rFonts w:ascii="Wingdings" w:hAnsi="Wingdings" w:hint="default"/>
      </w:rPr>
    </w:lvl>
    <w:lvl w:ilvl="3" w:tplc="0B3EAA44">
      <w:start w:val="1"/>
      <w:numFmt w:val="bullet"/>
      <w:lvlText w:val=""/>
      <w:lvlJc w:val="left"/>
      <w:pPr>
        <w:ind w:left="3240" w:hanging="360"/>
      </w:pPr>
      <w:rPr>
        <w:rFonts w:ascii="Symbol" w:hAnsi="Symbol" w:hint="default"/>
      </w:rPr>
    </w:lvl>
    <w:lvl w:ilvl="4" w:tplc="5D3C3C42">
      <w:start w:val="1"/>
      <w:numFmt w:val="bullet"/>
      <w:lvlText w:val="o"/>
      <w:lvlJc w:val="left"/>
      <w:pPr>
        <w:ind w:left="3960" w:hanging="360"/>
      </w:pPr>
      <w:rPr>
        <w:rFonts w:ascii="Courier New" w:hAnsi="Courier New" w:hint="default"/>
      </w:rPr>
    </w:lvl>
    <w:lvl w:ilvl="5" w:tplc="3552F176">
      <w:start w:val="1"/>
      <w:numFmt w:val="bullet"/>
      <w:lvlText w:val=""/>
      <w:lvlJc w:val="left"/>
      <w:pPr>
        <w:ind w:left="4680" w:hanging="360"/>
      </w:pPr>
      <w:rPr>
        <w:rFonts w:ascii="Wingdings" w:hAnsi="Wingdings" w:hint="default"/>
      </w:rPr>
    </w:lvl>
    <w:lvl w:ilvl="6" w:tplc="E5024498">
      <w:start w:val="1"/>
      <w:numFmt w:val="bullet"/>
      <w:lvlText w:val=""/>
      <w:lvlJc w:val="left"/>
      <w:pPr>
        <w:ind w:left="5400" w:hanging="360"/>
      </w:pPr>
      <w:rPr>
        <w:rFonts w:ascii="Symbol" w:hAnsi="Symbol" w:hint="default"/>
      </w:rPr>
    </w:lvl>
    <w:lvl w:ilvl="7" w:tplc="DD78C1CA">
      <w:start w:val="1"/>
      <w:numFmt w:val="bullet"/>
      <w:lvlText w:val="o"/>
      <w:lvlJc w:val="left"/>
      <w:pPr>
        <w:ind w:left="6120" w:hanging="360"/>
      </w:pPr>
      <w:rPr>
        <w:rFonts w:ascii="Courier New" w:hAnsi="Courier New" w:hint="default"/>
      </w:rPr>
    </w:lvl>
    <w:lvl w:ilvl="8" w:tplc="DE981E5C">
      <w:start w:val="1"/>
      <w:numFmt w:val="bullet"/>
      <w:lvlText w:val=""/>
      <w:lvlJc w:val="left"/>
      <w:pPr>
        <w:ind w:left="6840" w:hanging="360"/>
      </w:pPr>
      <w:rPr>
        <w:rFonts w:ascii="Wingdings" w:hAnsi="Wingdings" w:hint="default"/>
      </w:rPr>
    </w:lvl>
  </w:abstractNum>
  <w:abstractNum w:abstractNumId="26" w15:restartNumberingAfterBreak="0">
    <w:nsid w:val="4EB93EB2"/>
    <w:multiLevelType w:val="hybridMultilevel"/>
    <w:tmpl w:val="BAD0617A"/>
    <w:lvl w:ilvl="0" w:tplc="09C07B34">
      <w:start w:val="1"/>
      <w:numFmt w:val="bullet"/>
      <w:lvlText w:val="-"/>
      <w:lvlJc w:val="left"/>
      <w:pPr>
        <w:ind w:left="1080" w:hanging="360"/>
      </w:pPr>
      <w:rPr>
        <w:rFonts w:ascii="Aptos" w:hAnsi="Aptos" w:hint="default"/>
      </w:rPr>
    </w:lvl>
    <w:lvl w:ilvl="1" w:tplc="DDB87B70">
      <w:start w:val="1"/>
      <w:numFmt w:val="bullet"/>
      <w:lvlText w:val="o"/>
      <w:lvlJc w:val="left"/>
      <w:pPr>
        <w:ind w:left="1800" w:hanging="360"/>
      </w:pPr>
      <w:rPr>
        <w:rFonts w:ascii="Courier New" w:hAnsi="Courier New" w:hint="default"/>
      </w:rPr>
    </w:lvl>
    <w:lvl w:ilvl="2" w:tplc="F014B2A0">
      <w:start w:val="1"/>
      <w:numFmt w:val="bullet"/>
      <w:lvlText w:val=""/>
      <w:lvlJc w:val="left"/>
      <w:pPr>
        <w:ind w:left="2520" w:hanging="360"/>
      </w:pPr>
      <w:rPr>
        <w:rFonts w:ascii="Wingdings" w:hAnsi="Wingdings" w:hint="default"/>
      </w:rPr>
    </w:lvl>
    <w:lvl w:ilvl="3" w:tplc="3E4EC24E">
      <w:start w:val="1"/>
      <w:numFmt w:val="bullet"/>
      <w:lvlText w:val=""/>
      <w:lvlJc w:val="left"/>
      <w:pPr>
        <w:ind w:left="3240" w:hanging="360"/>
      </w:pPr>
      <w:rPr>
        <w:rFonts w:ascii="Symbol" w:hAnsi="Symbol" w:hint="default"/>
      </w:rPr>
    </w:lvl>
    <w:lvl w:ilvl="4" w:tplc="E168CF9E">
      <w:start w:val="1"/>
      <w:numFmt w:val="bullet"/>
      <w:lvlText w:val="o"/>
      <w:lvlJc w:val="left"/>
      <w:pPr>
        <w:ind w:left="3960" w:hanging="360"/>
      </w:pPr>
      <w:rPr>
        <w:rFonts w:ascii="Courier New" w:hAnsi="Courier New" w:hint="default"/>
      </w:rPr>
    </w:lvl>
    <w:lvl w:ilvl="5" w:tplc="665A0FCE">
      <w:start w:val="1"/>
      <w:numFmt w:val="bullet"/>
      <w:lvlText w:val=""/>
      <w:lvlJc w:val="left"/>
      <w:pPr>
        <w:ind w:left="4680" w:hanging="360"/>
      </w:pPr>
      <w:rPr>
        <w:rFonts w:ascii="Wingdings" w:hAnsi="Wingdings" w:hint="default"/>
      </w:rPr>
    </w:lvl>
    <w:lvl w:ilvl="6" w:tplc="CFD81E3A">
      <w:start w:val="1"/>
      <w:numFmt w:val="bullet"/>
      <w:lvlText w:val=""/>
      <w:lvlJc w:val="left"/>
      <w:pPr>
        <w:ind w:left="5400" w:hanging="360"/>
      </w:pPr>
      <w:rPr>
        <w:rFonts w:ascii="Symbol" w:hAnsi="Symbol" w:hint="default"/>
      </w:rPr>
    </w:lvl>
    <w:lvl w:ilvl="7" w:tplc="0E948F12">
      <w:start w:val="1"/>
      <w:numFmt w:val="bullet"/>
      <w:lvlText w:val="o"/>
      <w:lvlJc w:val="left"/>
      <w:pPr>
        <w:ind w:left="6120" w:hanging="360"/>
      </w:pPr>
      <w:rPr>
        <w:rFonts w:ascii="Courier New" w:hAnsi="Courier New" w:hint="default"/>
      </w:rPr>
    </w:lvl>
    <w:lvl w:ilvl="8" w:tplc="3042D57C">
      <w:start w:val="1"/>
      <w:numFmt w:val="bullet"/>
      <w:lvlText w:val=""/>
      <w:lvlJc w:val="left"/>
      <w:pPr>
        <w:ind w:left="6840" w:hanging="360"/>
      </w:pPr>
      <w:rPr>
        <w:rFonts w:ascii="Wingdings" w:hAnsi="Wingdings" w:hint="default"/>
      </w:rPr>
    </w:lvl>
  </w:abstractNum>
  <w:abstractNum w:abstractNumId="27" w15:restartNumberingAfterBreak="0">
    <w:nsid w:val="50F81227"/>
    <w:multiLevelType w:val="hybridMultilevel"/>
    <w:tmpl w:val="1DFCD5D6"/>
    <w:lvl w:ilvl="0" w:tplc="0FCED290">
      <w:numFmt w:val="bullet"/>
      <w:lvlText w:val="-"/>
      <w:lvlJc w:val="left"/>
      <w:pPr>
        <w:ind w:left="1440" w:hanging="360"/>
      </w:pPr>
      <w:rPr>
        <w:rFonts w:ascii="Arial" w:eastAsia="Arial" w:hAnsi="Arial" w:hint="default"/>
        <w:b w:val="0"/>
        <w:bCs w:val="0"/>
        <w:i w:val="0"/>
        <w:iCs w:val="0"/>
        <w:spacing w:val="0"/>
        <w:w w:val="100"/>
        <w:sz w:val="24"/>
        <w:szCs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5ADF6A8B"/>
    <w:multiLevelType w:val="hybridMultilevel"/>
    <w:tmpl w:val="46DE22D2"/>
    <w:lvl w:ilvl="0" w:tplc="0FCED290">
      <w:numFmt w:val="bullet"/>
      <w:lvlText w:val="-"/>
      <w:lvlJc w:val="left"/>
      <w:pPr>
        <w:ind w:left="1080" w:hanging="360"/>
      </w:pPr>
      <w:rPr>
        <w:rFonts w:ascii="Arial" w:eastAsia="Arial" w:hAnsi="Arial" w:hint="default"/>
        <w:b w:val="0"/>
        <w:bCs w:val="0"/>
        <w:i w:val="0"/>
        <w:iCs w:val="0"/>
        <w:spacing w:val="0"/>
        <w:w w:val="100"/>
        <w:sz w:val="24"/>
        <w:szCs w:val="24"/>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EA22575"/>
    <w:multiLevelType w:val="hybridMultilevel"/>
    <w:tmpl w:val="0F30243E"/>
    <w:lvl w:ilvl="0" w:tplc="0FCED290">
      <w:numFmt w:val="bullet"/>
      <w:lvlText w:val="-"/>
      <w:lvlJc w:val="left"/>
      <w:pPr>
        <w:ind w:left="1440" w:hanging="360"/>
      </w:pPr>
      <w:rPr>
        <w:rFonts w:ascii="Arial" w:eastAsia="Arial" w:hAnsi="Arial" w:hint="default"/>
        <w:b w:val="0"/>
        <w:bCs w:val="0"/>
        <w:i w:val="0"/>
        <w:iCs w:val="0"/>
        <w:spacing w:val="0"/>
        <w:w w:val="100"/>
        <w:sz w:val="24"/>
        <w:szCs w:val="24"/>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63A877B5"/>
    <w:multiLevelType w:val="multilevel"/>
    <w:tmpl w:val="63A877B5"/>
    <w:lvl w:ilvl="0">
      <w:start w:val="1"/>
      <w:numFmt w:val="decimal"/>
      <w:lvlText w:val="%1."/>
      <w:lvlJc w:val="left"/>
      <w:pPr>
        <w:ind w:left="4100" w:hanging="360"/>
      </w:pPr>
      <w:rPr>
        <w:rFonts w:hint="default"/>
      </w:rPr>
    </w:lvl>
    <w:lvl w:ilvl="1">
      <w:start w:val="1"/>
      <w:numFmt w:val="lowerLetter"/>
      <w:lvlText w:val="%2."/>
      <w:lvlJc w:val="left"/>
      <w:pPr>
        <w:ind w:left="4820" w:hanging="360"/>
      </w:pPr>
    </w:lvl>
    <w:lvl w:ilvl="2">
      <w:start w:val="1"/>
      <w:numFmt w:val="lowerRoman"/>
      <w:lvlText w:val="%3."/>
      <w:lvlJc w:val="right"/>
      <w:pPr>
        <w:ind w:left="5540" w:hanging="180"/>
      </w:pPr>
    </w:lvl>
    <w:lvl w:ilvl="3">
      <w:start w:val="1"/>
      <w:numFmt w:val="decimal"/>
      <w:lvlText w:val="%4."/>
      <w:lvlJc w:val="left"/>
      <w:pPr>
        <w:ind w:left="6260" w:hanging="360"/>
      </w:pPr>
    </w:lvl>
    <w:lvl w:ilvl="4">
      <w:start w:val="1"/>
      <w:numFmt w:val="lowerLetter"/>
      <w:lvlText w:val="%5."/>
      <w:lvlJc w:val="left"/>
      <w:pPr>
        <w:ind w:left="6980" w:hanging="360"/>
      </w:pPr>
    </w:lvl>
    <w:lvl w:ilvl="5">
      <w:start w:val="1"/>
      <w:numFmt w:val="lowerRoman"/>
      <w:lvlText w:val="%6."/>
      <w:lvlJc w:val="right"/>
      <w:pPr>
        <w:ind w:left="7700" w:hanging="180"/>
      </w:pPr>
    </w:lvl>
    <w:lvl w:ilvl="6">
      <w:start w:val="1"/>
      <w:numFmt w:val="decimal"/>
      <w:lvlText w:val="%7."/>
      <w:lvlJc w:val="left"/>
      <w:pPr>
        <w:ind w:left="8420" w:hanging="360"/>
      </w:pPr>
    </w:lvl>
    <w:lvl w:ilvl="7">
      <w:start w:val="1"/>
      <w:numFmt w:val="lowerLetter"/>
      <w:lvlText w:val="%8."/>
      <w:lvlJc w:val="left"/>
      <w:pPr>
        <w:ind w:left="9140" w:hanging="360"/>
      </w:pPr>
    </w:lvl>
    <w:lvl w:ilvl="8">
      <w:start w:val="1"/>
      <w:numFmt w:val="lowerRoman"/>
      <w:lvlText w:val="%9."/>
      <w:lvlJc w:val="right"/>
      <w:pPr>
        <w:ind w:left="9860" w:hanging="180"/>
      </w:pPr>
    </w:lvl>
  </w:abstractNum>
  <w:abstractNum w:abstractNumId="31" w15:restartNumberingAfterBreak="0">
    <w:nsid w:val="69B8760F"/>
    <w:multiLevelType w:val="hybridMultilevel"/>
    <w:tmpl w:val="E764805E"/>
    <w:lvl w:ilvl="0" w:tplc="1876D90E">
      <w:start w:val="3"/>
      <w:numFmt w:val="decimal"/>
      <w:lvlText w:val="%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1D1812"/>
    <w:multiLevelType w:val="hybridMultilevel"/>
    <w:tmpl w:val="B04863E6"/>
    <w:lvl w:ilvl="0" w:tplc="0FCED290">
      <w:numFmt w:val="bullet"/>
      <w:lvlText w:val="-"/>
      <w:lvlJc w:val="left"/>
      <w:pPr>
        <w:ind w:left="1440" w:hanging="360"/>
      </w:pPr>
      <w:rPr>
        <w:rFonts w:ascii="Arial" w:eastAsia="Arial" w:hAnsi="Arial" w:hint="default"/>
        <w:b w:val="0"/>
        <w:bCs w:val="0"/>
        <w:i w:val="0"/>
        <w:iCs w:val="0"/>
        <w:spacing w:val="0"/>
        <w:w w:val="100"/>
        <w:sz w:val="24"/>
        <w:szCs w:val="24"/>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58428F2"/>
    <w:multiLevelType w:val="hybridMultilevel"/>
    <w:tmpl w:val="2DC0974E"/>
    <w:lvl w:ilvl="0" w:tplc="D07CA022">
      <w:start w:val="1"/>
      <w:numFmt w:val="decimal"/>
      <w:lvlText w:val="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74D0735"/>
    <w:multiLevelType w:val="hybridMultilevel"/>
    <w:tmpl w:val="24A0886A"/>
    <w:lvl w:ilvl="0" w:tplc="D07CA022">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7A0581"/>
    <w:multiLevelType w:val="hybridMultilevel"/>
    <w:tmpl w:val="ED929A60"/>
    <w:lvl w:ilvl="0" w:tplc="AAC03980">
      <w:start w:val="1"/>
      <w:numFmt w:val="decimal"/>
      <w:lvlText w:val="3.%1."/>
      <w:lvlJc w:val="center"/>
      <w:pPr>
        <w:ind w:left="1080" w:hanging="360"/>
      </w:pPr>
      <w:rPr>
        <w:rFonts w:hint="default"/>
        <w:b/>
        <w:i w:val="0"/>
        <w:sz w:val="26"/>
        <w:u w:color="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AAF6CD8"/>
    <w:multiLevelType w:val="multilevel"/>
    <w:tmpl w:val="63A877B5"/>
    <w:lvl w:ilvl="0">
      <w:start w:val="1"/>
      <w:numFmt w:val="decimal"/>
      <w:lvlText w:val="%1."/>
      <w:lvlJc w:val="left"/>
      <w:pPr>
        <w:ind w:left="4100" w:hanging="360"/>
      </w:pPr>
      <w:rPr>
        <w:rFonts w:hint="default"/>
      </w:rPr>
    </w:lvl>
    <w:lvl w:ilvl="1">
      <w:start w:val="1"/>
      <w:numFmt w:val="lowerLetter"/>
      <w:lvlText w:val="%2."/>
      <w:lvlJc w:val="left"/>
      <w:pPr>
        <w:ind w:left="4820" w:hanging="360"/>
      </w:pPr>
    </w:lvl>
    <w:lvl w:ilvl="2">
      <w:start w:val="1"/>
      <w:numFmt w:val="lowerRoman"/>
      <w:lvlText w:val="%3."/>
      <w:lvlJc w:val="right"/>
      <w:pPr>
        <w:ind w:left="5540" w:hanging="180"/>
      </w:pPr>
    </w:lvl>
    <w:lvl w:ilvl="3">
      <w:start w:val="1"/>
      <w:numFmt w:val="decimal"/>
      <w:lvlText w:val="%4."/>
      <w:lvlJc w:val="left"/>
      <w:pPr>
        <w:ind w:left="6260" w:hanging="360"/>
      </w:pPr>
    </w:lvl>
    <w:lvl w:ilvl="4">
      <w:start w:val="1"/>
      <w:numFmt w:val="lowerLetter"/>
      <w:lvlText w:val="%5."/>
      <w:lvlJc w:val="left"/>
      <w:pPr>
        <w:ind w:left="6980" w:hanging="360"/>
      </w:pPr>
    </w:lvl>
    <w:lvl w:ilvl="5">
      <w:start w:val="1"/>
      <w:numFmt w:val="lowerRoman"/>
      <w:lvlText w:val="%6."/>
      <w:lvlJc w:val="right"/>
      <w:pPr>
        <w:ind w:left="7700" w:hanging="180"/>
      </w:pPr>
    </w:lvl>
    <w:lvl w:ilvl="6">
      <w:start w:val="1"/>
      <w:numFmt w:val="decimal"/>
      <w:lvlText w:val="%7."/>
      <w:lvlJc w:val="left"/>
      <w:pPr>
        <w:ind w:left="8420" w:hanging="360"/>
      </w:pPr>
    </w:lvl>
    <w:lvl w:ilvl="7">
      <w:start w:val="1"/>
      <w:numFmt w:val="lowerLetter"/>
      <w:lvlText w:val="%8."/>
      <w:lvlJc w:val="left"/>
      <w:pPr>
        <w:ind w:left="9140" w:hanging="360"/>
      </w:pPr>
    </w:lvl>
    <w:lvl w:ilvl="8">
      <w:start w:val="1"/>
      <w:numFmt w:val="lowerRoman"/>
      <w:lvlText w:val="%9."/>
      <w:lvlJc w:val="right"/>
      <w:pPr>
        <w:ind w:left="9860" w:hanging="180"/>
      </w:pPr>
    </w:lvl>
  </w:abstractNum>
  <w:abstractNum w:abstractNumId="37" w15:restartNumberingAfterBreak="0">
    <w:nsid w:val="7AF26E2D"/>
    <w:multiLevelType w:val="hybridMultilevel"/>
    <w:tmpl w:val="EAC4E86E"/>
    <w:lvl w:ilvl="0" w:tplc="9C90BA72">
      <w:start w:val="1"/>
      <w:numFmt w:val="decimal"/>
      <w:lvlText w:val="4.3.%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0631265">
    <w:abstractNumId w:val="7"/>
  </w:num>
  <w:num w:numId="2" w16cid:durableId="1360887389">
    <w:abstractNumId w:val="8"/>
  </w:num>
  <w:num w:numId="3" w16cid:durableId="517039417">
    <w:abstractNumId w:val="35"/>
  </w:num>
  <w:num w:numId="4" w16cid:durableId="1841895503">
    <w:abstractNumId w:val="23"/>
  </w:num>
  <w:num w:numId="5" w16cid:durableId="1052122507">
    <w:abstractNumId w:val="14"/>
  </w:num>
  <w:num w:numId="6" w16cid:durableId="1455245996">
    <w:abstractNumId w:val="37"/>
  </w:num>
  <w:num w:numId="7" w16cid:durableId="459111393">
    <w:abstractNumId w:val="21"/>
  </w:num>
  <w:num w:numId="8" w16cid:durableId="1554392040">
    <w:abstractNumId w:val="19"/>
  </w:num>
  <w:num w:numId="9" w16cid:durableId="1931624315">
    <w:abstractNumId w:val="3"/>
  </w:num>
  <w:num w:numId="10" w16cid:durableId="2106415600">
    <w:abstractNumId w:val="17"/>
  </w:num>
  <w:num w:numId="11" w16cid:durableId="1406495421">
    <w:abstractNumId w:val="10"/>
  </w:num>
  <w:num w:numId="12" w16cid:durableId="1804274047">
    <w:abstractNumId w:val="18"/>
  </w:num>
  <w:num w:numId="13" w16cid:durableId="844705399">
    <w:abstractNumId w:val="32"/>
  </w:num>
  <w:num w:numId="14" w16cid:durableId="1825659851">
    <w:abstractNumId w:val="0"/>
  </w:num>
  <w:num w:numId="15" w16cid:durableId="971251316">
    <w:abstractNumId w:val="29"/>
  </w:num>
  <w:num w:numId="16" w16cid:durableId="1608537443">
    <w:abstractNumId w:val="24"/>
  </w:num>
  <w:num w:numId="17" w16cid:durableId="726957972">
    <w:abstractNumId w:val="28"/>
  </w:num>
  <w:num w:numId="18" w16cid:durableId="1458985322">
    <w:abstractNumId w:val="9"/>
  </w:num>
  <w:num w:numId="19" w16cid:durableId="1894153872">
    <w:abstractNumId w:val="15"/>
  </w:num>
  <w:num w:numId="20" w16cid:durableId="336662927">
    <w:abstractNumId w:val="12"/>
  </w:num>
  <w:num w:numId="21" w16cid:durableId="335425238">
    <w:abstractNumId w:val="27"/>
  </w:num>
  <w:num w:numId="22" w16cid:durableId="1942058805">
    <w:abstractNumId w:val="30"/>
  </w:num>
  <w:num w:numId="23" w16cid:durableId="220095921">
    <w:abstractNumId w:val="20"/>
  </w:num>
  <w:num w:numId="24" w16cid:durableId="1613442553">
    <w:abstractNumId w:val="36"/>
  </w:num>
  <w:num w:numId="25" w16cid:durableId="2006937961">
    <w:abstractNumId w:val="16"/>
  </w:num>
  <w:num w:numId="26" w16cid:durableId="1042167391">
    <w:abstractNumId w:val="13"/>
  </w:num>
  <w:num w:numId="27" w16cid:durableId="876628769">
    <w:abstractNumId w:val="31"/>
  </w:num>
  <w:num w:numId="28" w16cid:durableId="74137372">
    <w:abstractNumId w:val="26"/>
  </w:num>
  <w:num w:numId="29" w16cid:durableId="1335836804">
    <w:abstractNumId w:val="5"/>
  </w:num>
  <w:num w:numId="30" w16cid:durableId="877930019">
    <w:abstractNumId w:val="11"/>
  </w:num>
  <w:num w:numId="31" w16cid:durableId="1609266563">
    <w:abstractNumId w:val="33"/>
  </w:num>
  <w:num w:numId="32" w16cid:durableId="1184826194">
    <w:abstractNumId w:val="6"/>
  </w:num>
  <w:num w:numId="33" w16cid:durableId="1600873351">
    <w:abstractNumId w:val="34"/>
  </w:num>
  <w:num w:numId="34" w16cid:durableId="2095475101">
    <w:abstractNumId w:val="25"/>
  </w:num>
  <w:num w:numId="35" w16cid:durableId="629897202">
    <w:abstractNumId w:val="2"/>
  </w:num>
  <w:num w:numId="36" w16cid:durableId="1870676601">
    <w:abstractNumId w:val="22"/>
  </w:num>
  <w:num w:numId="37" w16cid:durableId="1122260590">
    <w:abstractNumId w:val="1"/>
  </w:num>
  <w:num w:numId="38" w16cid:durableId="1688167994">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ACC"/>
    <w:rsid w:val="00013208"/>
    <w:rsid w:val="0002036F"/>
    <w:rsid w:val="00024951"/>
    <w:rsid w:val="00032612"/>
    <w:rsid w:val="000351CC"/>
    <w:rsid w:val="000558BC"/>
    <w:rsid w:val="00073123"/>
    <w:rsid w:val="0007449C"/>
    <w:rsid w:val="000744FA"/>
    <w:rsid w:val="000757BA"/>
    <w:rsid w:val="00075AA0"/>
    <w:rsid w:val="00076859"/>
    <w:rsid w:val="00081AF6"/>
    <w:rsid w:val="00085F78"/>
    <w:rsid w:val="0009177E"/>
    <w:rsid w:val="00095791"/>
    <w:rsid w:val="00096DA1"/>
    <w:rsid w:val="000A1977"/>
    <w:rsid w:val="000A296E"/>
    <w:rsid w:val="000A2C7D"/>
    <w:rsid w:val="000B16D8"/>
    <w:rsid w:val="000B45CE"/>
    <w:rsid w:val="000C1467"/>
    <w:rsid w:val="000C43DB"/>
    <w:rsid w:val="000D1CDC"/>
    <w:rsid w:val="000D4AF9"/>
    <w:rsid w:val="000E3A47"/>
    <w:rsid w:val="000E5561"/>
    <w:rsid w:val="000F2033"/>
    <w:rsid w:val="000F22B0"/>
    <w:rsid w:val="000F37B0"/>
    <w:rsid w:val="000F4543"/>
    <w:rsid w:val="000F6BE2"/>
    <w:rsid w:val="001133C4"/>
    <w:rsid w:val="0011397C"/>
    <w:rsid w:val="00115B36"/>
    <w:rsid w:val="001232A9"/>
    <w:rsid w:val="00125CC2"/>
    <w:rsid w:val="00140F3C"/>
    <w:rsid w:val="001520CE"/>
    <w:rsid w:val="00155841"/>
    <w:rsid w:val="00160752"/>
    <w:rsid w:val="00161934"/>
    <w:rsid w:val="00162467"/>
    <w:rsid w:val="00165B14"/>
    <w:rsid w:val="00174641"/>
    <w:rsid w:val="00175EEC"/>
    <w:rsid w:val="00176484"/>
    <w:rsid w:val="001801B1"/>
    <w:rsid w:val="001811B8"/>
    <w:rsid w:val="00187133"/>
    <w:rsid w:val="001908FC"/>
    <w:rsid w:val="001A3AB1"/>
    <w:rsid w:val="001A416A"/>
    <w:rsid w:val="001A6DE8"/>
    <w:rsid w:val="001B4D62"/>
    <w:rsid w:val="001C381C"/>
    <w:rsid w:val="001C41BA"/>
    <w:rsid w:val="001E5F5C"/>
    <w:rsid w:val="001F4466"/>
    <w:rsid w:val="002023F8"/>
    <w:rsid w:val="0020549F"/>
    <w:rsid w:val="00212BA4"/>
    <w:rsid w:val="002214D9"/>
    <w:rsid w:val="0022507D"/>
    <w:rsid w:val="002332FE"/>
    <w:rsid w:val="002340C8"/>
    <w:rsid w:val="00234629"/>
    <w:rsid w:val="002353FC"/>
    <w:rsid w:val="002413E9"/>
    <w:rsid w:val="00243A22"/>
    <w:rsid w:val="00244EA0"/>
    <w:rsid w:val="002454CA"/>
    <w:rsid w:val="00250587"/>
    <w:rsid w:val="0025376D"/>
    <w:rsid w:val="00260E2B"/>
    <w:rsid w:val="00261EEB"/>
    <w:rsid w:val="00264477"/>
    <w:rsid w:val="002661DC"/>
    <w:rsid w:val="00266755"/>
    <w:rsid w:val="002708A8"/>
    <w:rsid w:val="00274C02"/>
    <w:rsid w:val="00276C30"/>
    <w:rsid w:val="002817BC"/>
    <w:rsid w:val="0028236B"/>
    <w:rsid w:val="00283148"/>
    <w:rsid w:val="00297006"/>
    <w:rsid w:val="002A09F2"/>
    <w:rsid w:val="002A2819"/>
    <w:rsid w:val="002A72CA"/>
    <w:rsid w:val="002B0DEB"/>
    <w:rsid w:val="002B1CDC"/>
    <w:rsid w:val="002B4C02"/>
    <w:rsid w:val="002B60DA"/>
    <w:rsid w:val="002E1293"/>
    <w:rsid w:val="002E2BCF"/>
    <w:rsid w:val="002E3EA7"/>
    <w:rsid w:val="002E508E"/>
    <w:rsid w:val="002E65D7"/>
    <w:rsid w:val="002F2D0D"/>
    <w:rsid w:val="002F35EA"/>
    <w:rsid w:val="00314234"/>
    <w:rsid w:val="003143EA"/>
    <w:rsid w:val="0032216C"/>
    <w:rsid w:val="003229CC"/>
    <w:rsid w:val="003274EB"/>
    <w:rsid w:val="003317D5"/>
    <w:rsid w:val="00335DBB"/>
    <w:rsid w:val="00337316"/>
    <w:rsid w:val="00342900"/>
    <w:rsid w:val="0034407F"/>
    <w:rsid w:val="003443C0"/>
    <w:rsid w:val="00344736"/>
    <w:rsid w:val="003533D6"/>
    <w:rsid w:val="00360C75"/>
    <w:rsid w:val="003676D4"/>
    <w:rsid w:val="00367C91"/>
    <w:rsid w:val="003717CC"/>
    <w:rsid w:val="00374069"/>
    <w:rsid w:val="00374EED"/>
    <w:rsid w:val="00376580"/>
    <w:rsid w:val="00380D8A"/>
    <w:rsid w:val="003904DB"/>
    <w:rsid w:val="003940FA"/>
    <w:rsid w:val="00396D50"/>
    <w:rsid w:val="003A5793"/>
    <w:rsid w:val="003A5E9A"/>
    <w:rsid w:val="003A66B5"/>
    <w:rsid w:val="003A7B38"/>
    <w:rsid w:val="003B344E"/>
    <w:rsid w:val="003B41BD"/>
    <w:rsid w:val="003B655E"/>
    <w:rsid w:val="003C2B7D"/>
    <w:rsid w:val="003D5A61"/>
    <w:rsid w:val="003E08E4"/>
    <w:rsid w:val="003E14EB"/>
    <w:rsid w:val="003E37A7"/>
    <w:rsid w:val="003E48EE"/>
    <w:rsid w:val="003E5F18"/>
    <w:rsid w:val="00407E1C"/>
    <w:rsid w:val="004104EA"/>
    <w:rsid w:val="00411B2A"/>
    <w:rsid w:val="004144E5"/>
    <w:rsid w:val="00426D6A"/>
    <w:rsid w:val="00433669"/>
    <w:rsid w:val="0043408B"/>
    <w:rsid w:val="00436DCA"/>
    <w:rsid w:val="00441B67"/>
    <w:rsid w:val="0044634D"/>
    <w:rsid w:val="004529A8"/>
    <w:rsid w:val="00460F9E"/>
    <w:rsid w:val="00464E41"/>
    <w:rsid w:val="00466E02"/>
    <w:rsid w:val="00473A54"/>
    <w:rsid w:val="00474BB6"/>
    <w:rsid w:val="004751EA"/>
    <w:rsid w:val="00485DFB"/>
    <w:rsid w:val="00491805"/>
    <w:rsid w:val="00491A3E"/>
    <w:rsid w:val="00493904"/>
    <w:rsid w:val="004A1535"/>
    <w:rsid w:val="004B3865"/>
    <w:rsid w:val="004B4ED3"/>
    <w:rsid w:val="004C0BA0"/>
    <w:rsid w:val="004C1BE2"/>
    <w:rsid w:val="004C7E83"/>
    <w:rsid w:val="004D2F64"/>
    <w:rsid w:val="004D4B0D"/>
    <w:rsid w:val="004E3825"/>
    <w:rsid w:val="0051329C"/>
    <w:rsid w:val="00516026"/>
    <w:rsid w:val="005231E4"/>
    <w:rsid w:val="00524146"/>
    <w:rsid w:val="0052581B"/>
    <w:rsid w:val="0053286D"/>
    <w:rsid w:val="00537DB8"/>
    <w:rsid w:val="0056095F"/>
    <w:rsid w:val="00582124"/>
    <w:rsid w:val="00582752"/>
    <w:rsid w:val="00582B91"/>
    <w:rsid w:val="00585F31"/>
    <w:rsid w:val="00587380"/>
    <w:rsid w:val="005909FE"/>
    <w:rsid w:val="0059358C"/>
    <w:rsid w:val="005956B5"/>
    <w:rsid w:val="00595DE6"/>
    <w:rsid w:val="005A27C0"/>
    <w:rsid w:val="005A7DCB"/>
    <w:rsid w:val="005B02AB"/>
    <w:rsid w:val="005B1E6E"/>
    <w:rsid w:val="005B2029"/>
    <w:rsid w:val="005B737E"/>
    <w:rsid w:val="005C4087"/>
    <w:rsid w:val="005C7281"/>
    <w:rsid w:val="005C7314"/>
    <w:rsid w:val="005D4ACC"/>
    <w:rsid w:val="005D7CE7"/>
    <w:rsid w:val="005E30C3"/>
    <w:rsid w:val="005E4A89"/>
    <w:rsid w:val="005F1738"/>
    <w:rsid w:val="005F43E1"/>
    <w:rsid w:val="005F6242"/>
    <w:rsid w:val="0060064F"/>
    <w:rsid w:val="00601B9B"/>
    <w:rsid w:val="006022D7"/>
    <w:rsid w:val="0060718F"/>
    <w:rsid w:val="00614BDD"/>
    <w:rsid w:val="0061586E"/>
    <w:rsid w:val="00616B45"/>
    <w:rsid w:val="00626817"/>
    <w:rsid w:val="006332F8"/>
    <w:rsid w:val="00634175"/>
    <w:rsid w:val="00637972"/>
    <w:rsid w:val="00642031"/>
    <w:rsid w:val="006433E9"/>
    <w:rsid w:val="00645278"/>
    <w:rsid w:val="00652CAF"/>
    <w:rsid w:val="0065347F"/>
    <w:rsid w:val="00654B96"/>
    <w:rsid w:val="00654DFA"/>
    <w:rsid w:val="00656B92"/>
    <w:rsid w:val="0066119E"/>
    <w:rsid w:val="0066255D"/>
    <w:rsid w:val="00665CFD"/>
    <w:rsid w:val="00675607"/>
    <w:rsid w:val="00680189"/>
    <w:rsid w:val="00682C95"/>
    <w:rsid w:val="006871A8"/>
    <w:rsid w:val="00687CD0"/>
    <w:rsid w:val="00691F97"/>
    <w:rsid w:val="00696600"/>
    <w:rsid w:val="00696822"/>
    <w:rsid w:val="006A03A9"/>
    <w:rsid w:val="006A436E"/>
    <w:rsid w:val="006B6384"/>
    <w:rsid w:val="006B6B3A"/>
    <w:rsid w:val="006C603F"/>
    <w:rsid w:val="006D051E"/>
    <w:rsid w:val="006D47A2"/>
    <w:rsid w:val="006D4BB9"/>
    <w:rsid w:val="006E54EE"/>
    <w:rsid w:val="006F0342"/>
    <w:rsid w:val="006F3FE5"/>
    <w:rsid w:val="00700759"/>
    <w:rsid w:val="007029D2"/>
    <w:rsid w:val="007063BE"/>
    <w:rsid w:val="0070707A"/>
    <w:rsid w:val="007078F0"/>
    <w:rsid w:val="00710C71"/>
    <w:rsid w:val="00711DA9"/>
    <w:rsid w:val="00713EB7"/>
    <w:rsid w:val="0073072C"/>
    <w:rsid w:val="007454AB"/>
    <w:rsid w:val="00757FCF"/>
    <w:rsid w:val="00760BA2"/>
    <w:rsid w:val="007629D5"/>
    <w:rsid w:val="0076446E"/>
    <w:rsid w:val="0077127C"/>
    <w:rsid w:val="00773C6D"/>
    <w:rsid w:val="00781C1B"/>
    <w:rsid w:val="00783B80"/>
    <w:rsid w:val="007902A8"/>
    <w:rsid w:val="007940D7"/>
    <w:rsid w:val="00794930"/>
    <w:rsid w:val="00795E2D"/>
    <w:rsid w:val="007A1444"/>
    <w:rsid w:val="007A47E2"/>
    <w:rsid w:val="007A5866"/>
    <w:rsid w:val="007A5B55"/>
    <w:rsid w:val="007A63A5"/>
    <w:rsid w:val="007A7B40"/>
    <w:rsid w:val="007B17C0"/>
    <w:rsid w:val="007B24E1"/>
    <w:rsid w:val="007B553A"/>
    <w:rsid w:val="007B692D"/>
    <w:rsid w:val="007C0E4B"/>
    <w:rsid w:val="007C101D"/>
    <w:rsid w:val="007C40F8"/>
    <w:rsid w:val="007C761D"/>
    <w:rsid w:val="007D0C24"/>
    <w:rsid w:val="007D6727"/>
    <w:rsid w:val="007E35CD"/>
    <w:rsid w:val="007E4379"/>
    <w:rsid w:val="00800D1B"/>
    <w:rsid w:val="008070AA"/>
    <w:rsid w:val="00812147"/>
    <w:rsid w:val="0081713E"/>
    <w:rsid w:val="00822D81"/>
    <w:rsid w:val="00823444"/>
    <w:rsid w:val="00824E86"/>
    <w:rsid w:val="008314D7"/>
    <w:rsid w:val="00837543"/>
    <w:rsid w:val="008418A4"/>
    <w:rsid w:val="00844719"/>
    <w:rsid w:val="00846D69"/>
    <w:rsid w:val="0085073D"/>
    <w:rsid w:val="0085334C"/>
    <w:rsid w:val="0085404F"/>
    <w:rsid w:val="00861316"/>
    <w:rsid w:val="008648C2"/>
    <w:rsid w:val="008663C1"/>
    <w:rsid w:val="008701F3"/>
    <w:rsid w:val="0087438C"/>
    <w:rsid w:val="0087620A"/>
    <w:rsid w:val="008857AD"/>
    <w:rsid w:val="00887046"/>
    <w:rsid w:val="00887127"/>
    <w:rsid w:val="00890D96"/>
    <w:rsid w:val="00892069"/>
    <w:rsid w:val="008923D1"/>
    <w:rsid w:val="00894873"/>
    <w:rsid w:val="008A0068"/>
    <w:rsid w:val="008A0335"/>
    <w:rsid w:val="008A106C"/>
    <w:rsid w:val="008A1700"/>
    <w:rsid w:val="008A1D8B"/>
    <w:rsid w:val="008A25FC"/>
    <w:rsid w:val="008A39C1"/>
    <w:rsid w:val="008A6491"/>
    <w:rsid w:val="008A7F55"/>
    <w:rsid w:val="008D5262"/>
    <w:rsid w:val="008E0450"/>
    <w:rsid w:val="008E66C5"/>
    <w:rsid w:val="008F7196"/>
    <w:rsid w:val="00906B51"/>
    <w:rsid w:val="009262A1"/>
    <w:rsid w:val="00926FFB"/>
    <w:rsid w:val="009358DE"/>
    <w:rsid w:val="00944C68"/>
    <w:rsid w:val="0094590F"/>
    <w:rsid w:val="00951B78"/>
    <w:rsid w:val="00957600"/>
    <w:rsid w:val="00965385"/>
    <w:rsid w:val="00966345"/>
    <w:rsid w:val="009800E5"/>
    <w:rsid w:val="00982AE5"/>
    <w:rsid w:val="00990211"/>
    <w:rsid w:val="009919C4"/>
    <w:rsid w:val="0099586A"/>
    <w:rsid w:val="00996BBC"/>
    <w:rsid w:val="00997819"/>
    <w:rsid w:val="009B370A"/>
    <w:rsid w:val="009C3DD5"/>
    <w:rsid w:val="009D71D4"/>
    <w:rsid w:val="009E413E"/>
    <w:rsid w:val="009FC033"/>
    <w:rsid w:val="00A043EA"/>
    <w:rsid w:val="00A0A22A"/>
    <w:rsid w:val="00A1016C"/>
    <w:rsid w:val="00A11DA9"/>
    <w:rsid w:val="00A17CB4"/>
    <w:rsid w:val="00A211FF"/>
    <w:rsid w:val="00A24BAC"/>
    <w:rsid w:val="00A37906"/>
    <w:rsid w:val="00A40762"/>
    <w:rsid w:val="00A4307E"/>
    <w:rsid w:val="00A4344F"/>
    <w:rsid w:val="00A441DD"/>
    <w:rsid w:val="00A44DCD"/>
    <w:rsid w:val="00A50D11"/>
    <w:rsid w:val="00A50FCB"/>
    <w:rsid w:val="00A53E2E"/>
    <w:rsid w:val="00A6378A"/>
    <w:rsid w:val="00A67370"/>
    <w:rsid w:val="00A75DCC"/>
    <w:rsid w:val="00A831B8"/>
    <w:rsid w:val="00A84685"/>
    <w:rsid w:val="00A90840"/>
    <w:rsid w:val="00A95843"/>
    <w:rsid w:val="00AA2B86"/>
    <w:rsid w:val="00AA3BC8"/>
    <w:rsid w:val="00AA4939"/>
    <w:rsid w:val="00AB4376"/>
    <w:rsid w:val="00AC4372"/>
    <w:rsid w:val="00AD0104"/>
    <w:rsid w:val="00AD4701"/>
    <w:rsid w:val="00AD72C4"/>
    <w:rsid w:val="00AE12D0"/>
    <w:rsid w:val="00AE28EB"/>
    <w:rsid w:val="00AE4FDD"/>
    <w:rsid w:val="00AE660E"/>
    <w:rsid w:val="00AE67DD"/>
    <w:rsid w:val="00AF10A9"/>
    <w:rsid w:val="00AF19D5"/>
    <w:rsid w:val="00B004A3"/>
    <w:rsid w:val="00B020A7"/>
    <w:rsid w:val="00B02C33"/>
    <w:rsid w:val="00B06ABD"/>
    <w:rsid w:val="00B13A1C"/>
    <w:rsid w:val="00B17632"/>
    <w:rsid w:val="00B26161"/>
    <w:rsid w:val="00B34F80"/>
    <w:rsid w:val="00B36A32"/>
    <w:rsid w:val="00B413E7"/>
    <w:rsid w:val="00B42A15"/>
    <w:rsid w:val="00B43803"/>
    <w:rsid w:val="00B44F70"/>
    <w:rsid w:val="00B46F8A"/>
    <w:rsid w:val="00B5034E"/>
    <w:rsid w:val="00B550DE"/>
    <w:rsid w:val="00B66E8B"/>
    <w:rsid w:val="00B7131B"/>
    <w:rsid w:val="00B819CA"/>
    <w:rsid w:val="00B8F6F1"/>
    <w:rsid w:val="00B909BC"/>
    <w:rsid w:val="00B94B23"/>
    <w:rsid w:val="00B96956"/>
    <w:rsid w:val="00B96BEE"/>
    <w:rsid w:val="00BA55BE"/>
    <w:rsid w:val="00BA662D"/>
    <w:rsid w:val="00BB65FD"/>
    <w:rsid w:val="00BC09F7"/>
    <w:rsid w:val="00BC6B77"/>
    <w:rsid w:val="00BC75F7"/>
    <w:rsid w:val="00BD76EF"/>
    <w:rsid w:val="00BD7CAB"/>
    <w:rsid w:val="00BF0FA3"/>
    <w:rsid w:val="00BF139D"/>
    <w:rsid w:val="00BF1483"/>
    <w:rsid w:val="00C07B4B"/>
    <w:rsid w:val="00C1167D"/>
    <w:rsid w:val="00C1268C"/>
    <w:rsid w:val="00C14492"/>
    <w:rsid w:val="00C21CFD"/>
    <w:rsid w:val="00C3250E"/>
    <w:rsid w:val="00C37806"/>
    <w:rsid w:val="00C42E36"/>
    <w:rsid w:val="00C5484E"/>
    <w:rsid w:val="00C5561A"/>
    <w:rsid w:val="00C66CEA"/>
    <w:rsid w:val="00C70112"/>
    <w:rsid w:val="00C75AB5"/>
    <w:rsid w:val="00C765D5"/>
    <w:rsid w:val="00C81CDC"/>
    <w:rsid w:val="00C94E9E"/>
    <w:rsid w:val="00CA005E"/>
    <w:rsid w:val="00CA0536"/>
    <w:rsid w:val="00CA58C4"/>
    <w:rsid w:val="00CB46F4"/>
    <w:rsid w:val="00CD4FBA"/>
    <w:rsid w:val="00CD5B90"/>
    <w:rsid w:val="00CE0C6B"/>
    <w:rsid w:val="00CE246E"/>
    <w:rsid w:val="00CE35FA"/>
    <w:rsid w:val="00CE461F"/>
    <w:rsid w:val="00CF0815"/>
    <w:rsid w:val="00D119E3"/>
    <w:rsid w:val="00D178CB"/>
    <w:rsid w:val="00D22647"/>
    <w:rsid w:val="00D30C05"/>
    <w:rsid w:val="00D32EBC"/>
    <w:rsid w:val="00D5018E"/>
    <w:rsid w:val="00D54D7A"/>
    <w:rsid w:val="00D55915"/>
    <w:rsid w:val="00D56415"/>
    <w:rsid w:val="00D70C4A"/>
    <w:rsid w:val="00D71B9F"/>
    <w:rsid w:val="00D72BC7"/>
    <w:rsid w:val="00D808FD"/>
    <w:rsid w:val="00D823F5"/>
    <w:rsid w:val="00D859E2"/>
    <w:rsid w:val="00D9264A"/>
    <w:rsid w:val="00D92909"/>
    <w:rsid w:val="00D92D30"/>
    <w:rsid w:val="00D92F7D"/>
    <w:rsid w:val="00D963FE"/>
    <w:rsid w:val="00DA02BB"/>
    <w:rsid w:val="00DA4C7B"/>
    <w:rsid w:val="00DC1241"/>
    <w:rsid w:val="00DC26E6"/>
    <w:rsid w:val="00DD1FFC"/>
    <w:rsid w:val="00DD29B8"/>
    <w:rsid w:val="00DD3CEE"/>
    <w:rsid w:val="00DE12AD"/>
    <w:rsid w:val="00DE14E1"/>
    <w:rsid w:val="00DF1F80"/>
    <w:rsid w:val="00DF4DBB"/>
    <w:rsid w:val="00DF542D"/>
    <w:rsid w:val="00E003F7"/>
    <w:rsid w:val="00E042DA"/>
    <w:rsid w:val="00E061F8"/>
    <w:rsid w:val="00E07B60"/>
    <w:rsid w:val="00E35294"/>
    <w:rsid w:val="00E430BE"/>
    <w:rsid w:val="00E45F5C"/>
    <w:rsid w:val="00E51AFB"/>
    <w:rsid w:val="00E536AC"/>
    <w:rsid w:val="00E53821"/>
    <w:rsid w:val="00E57615"/>
    <w:rsid w:val="00E6271E"/>
    <w:rsid w:val="00E6685A"/>
    <w:rsid w:val="00E80425"/>
    <w:rsid w:val="00E81AC7"/>
    <w:rsid w:val="00E8566F"/>
    <w:rsid w:val="00E9144A"/>
    <w:rsid w:val="00E92192"/>
    <w:rsid w:val="00E9428A"/>
    <w:rsid w:val="00E95579"/>
    <w:rsid w:val="00E96143"/>
    <w:rsid w:val="00E968C2"/>
    <w:rsid w:val="00EA3F45"/>
    <w:rsid w:val="00EA64D6"/>
    <w:rsid w:val="00EA7870"/>
    <w:rsid w:val="00EB07D9"/>
    <w:rsid w:val="00EB0BFF"/>
    <w:rsid w:val="00EB3820"/>
    <w:rsid w:val="00EB418C"/>
    <w:rsid w:val="00EB5C1C"/>
    <w:rsid w:val="00EC63E9"/>
    <w:rsid w:val="00ED62C8"/>
    <w:rsid w:val="00EE5B95"/>
    <w:rsid w:val="00F02343"/>
    <w:rsid w:val="00F217AB"/>
    <w:rsid w:val="00F244BF"/>
    <w:rsid w:val="00F26C81"/>
    <w:rsid w:val="00F27548"/>
    <w:rsid w:val="00F322BF"/>
    <w:rsid w:val="00F37D03"/>
    <w:rsid w:val="00F422AE"/>
    <w:rsid w:val="00F42791"/>
    <w:rsid w:val="00F50F4E"/>
    <w:rsid w:val="00F566E8"/>
    <w:rsid w:val="00F56D7E"/>
    <w:rsid w:val="00F610A4"/>
    <w:rsid w:val="00F63BF0"/>
    <w:rsid w:val="00F6437F"/>
    <w:rsid w:val="00F732FE"/>
    <w:rsid w:val="00F8039D"/>
    <w:rsid w:val="00F83977"/>
    <w:rsid w:val="00F8753B"/>
    <w:rsid w:val="00F87F71"/>
    <w:rsid w:val="00F9389A"/>
    <w:rsid w:val="00F968D4"/>
    <w:rsid w:val="00FA3714"/>
    <w:rsid w:val="00FB3D85"/>
    <w:rsid w:val="00FB4E09"/>
    <w:rsid w:val="00FC15CE"/>
    <w:rsid w:val="00FC1FFE"/>
    <w:rsid w:val="00FC30A6"/>
    <w:rsid w:val="00FD042A"/>
    <w:rsid w:val="00FD0D86"/>
    <w:rsid w:val="00FD2A7D"/>
    <w:rsid w:val="00FD6D4E"/>
    <w:rsid w:val="00FD7605"/>
    <w:rsid w:val="00FE0DD2"/>
    <w:rsid w:val="00FE5B38"/>
    <w:rsid w:val="0120383B"/>
    <w:rsid w:val="0151027A"/>
    <w:rsid w:val="01642D94"/>
    <w:rsid w:val="01733638"/>
    <w:rsid w:val="01BEC9A0"/>
    <w:rsid w:val="022AC270"/>
    <w:rsid w:val="02904E7F"/>
    <w:rsid w:val="02B13FCE"/>
    <w:rsid w:val="02EDCC69"/>
    <w:rsid w:val="03189CB4"/>
    <w:rsid w:val="031FB45E"/>
    <w:rsid w:val="0327A3C5"/>
    <w:rsid w:val="0371B1A5"/>
    <w:rsid w:val="0395B3E4"/>
    <w:rsid w:val="03A0EC9E"/>
    <w:rsid w:val="03CC0BCE"/>
    <w:rsid w:val="0481CDB2"/>
    <w:rsid w:val="048481C6"/>
    <w:rsid w:val="04DA6C46"/>
    <w:rsid w:val="04EAB66B"/>
    <w:rsid w:val="05093AA2"/>
    <w:rsid w:val="05392DCC"/>
    <w:rsid w:val="054FD2DF"/>
    <w:rsid w:val="056365F4"/>
    <w:rsid w:val="056AF4AB"/>
    <w:rsid w:val="05A5E278"/>
    <w:rsid w:val="065C180F"/>
    <w:rsid w:val="067F5EFF"/>
    <w:rsid w:val="06967E84"/>
    <w:rsid w:val="06ACE7F9"/>
    <w:rsid w:val="06B48D88"/>
    <w:rsid w:val="0727E113"/>
    <w:rsid w:val="073E06BF"/>
    <w:rsid w:val="075BF5D5"/>
    <w:rsid w:val="07A1BF0E"/>
    <w:rsid w:val="0890E3F3"/>
    <w:rsid w:val="08B807B2"/>
    <w:rsid w:val="08E706D5"/>
    <w:rsid w:val="08E7B6EC"/>
    <w:rsid w:val="0955AEB8"/>
    <w:rsid w:val="0A14A00B"/>
    <w:rsid w:val="0A2A61D9"/>
    <w:rsid w:val="0A6A0A34"/>
    <w:rsid w:val="0A84F09A"/>
    <w:rsid w:val="0AFEA213"/>
    <w:rsid w:val="0B04448A"/>
    <w:rsid w:val="0B698EAA"/>
    <w:rsid w:val="0B76B643"/>
    <w:rsid w:val="0B9B684D"/>
    <w:rsid w:val="0BAACE8A"/>
    <w:rsid w:val="0BC8D173"/>
    <w:rsid w:val="0BD0C11B"/>
    <w:rsid w:val="0C02DB66"/>
    <w:rsid w:val="0C2A058A"/>
    <w:rsid w:val="0C2E1129"/>
    <w:rsid w:val="0C4E78EE"/>
    <w:rsid w:val="0C586420"/>
    <w:rsid w:val="0C5BB061"/>
    <w:rsid w:val="0CBA36F3"/>
    <w:rsid w:val="0CE96D63"/>
    <w:rsid w:val="0D36C928"/>
    <w:rsid w:val="0D604D46"/>
    <w:rsid w:val="0DC63AA1"/>
    <w:rsid w:val="0E184368"/>
    <w:rsid w:val="0E3E0E50"/>
    <w:rsid w:val="0E738EF6"/>
    <w:rsid w:val="0E88EC6B"/>
    <w:rsid w:val="0E9FD47F"/>
    <w:rsid w:val="0ECA1B07"/>
    <w:rsid w:val="0EE6964E"/>
    <w:rsid w:val="0F6F313C"/>
    <w:rsid w:val="0F71C4D8"/>
    <w:rsid w:val="0FAFADF9"/>
    <w:rsid w:val="100A2C55"/>
    <w:rsid w:val="105AECDC"/>
    <w:rsid w:val="11273F02"/>
    <w:rsid w:val="112ECD0C"/>
    <w:rsid w:val="11A1E15D"/>
    <w:rsid w:val="11BF27BD"/>
    <w:rsid w:val="11C24525"/>
    <w:rsid w:val="1262F774"/>
    <w:rsid w:val="127D1C1C"/>
    <w:rsid w:val="128DA819"/>
    <w:rsid w:val="12B6A3A9"/>
    <w:rsid w:val="12F12E0B"/>
    <w:rsid w:val="12F8D162"/>
    <w:rsid w:val="13193247"/>
    <w:rsid w:val="1323703C"/>
    <w:rsid w:val="1398B3B5"/>
    <w:rsid w:val="13EC58E9"/>
    <w:rsid w:val="1430543B"/>
    <w:rsid w:val="1439FA31"/>
    <w:rsid w:val="1447A663"/>
    <w:rsid w:val="149BBABC"/>
    <w:rsid w:val="14A0F2BD"/>
    <w:rsid w:val="14DA6C13"/>
    <w:rsid w:val="14EBC151"/>
    <w:rsid w:val="14EC6927"/>
    <w:rsid w:val="15754903"/>
    <w:rsid w:val="1582DCAE"/>
    <w:rsid w:val="15853694"/>
    <w:rsid w:val="15F4F0D5"/>
    <w:rsid w:val="15F8EAB2"/>
    <w:rsid w:val="16087DF3"/>
    <w:rsid w:val="166F1859"/>
    <w:rsid w:val="16841112"/>
    <w:rsid w:val="16C44DF1"/>
    <w:rsid w:val="16D614CB"/>
    <w:rsid w:val="16EB593F"/>
    <w:rsid w:val="16F6A8C1"/>
    <w:rsid w:val="17038B5A"/>
    <w:rsid w:val="1747031C"/>
    <w:rsid w:val="17B6962A"/>
    <w:rsid w:val="17CC8BF5"/>
    <w:rsid w:val="17F0BAFE"/>
    <w:rsid w:val="1895BA7A"/>
    <w:rsid w:val="18CBD9FF"/>
    <w:rsid w:val="18F4F9CF"/>
    <w:rsid w:val="196B9B3A"/>
    <w:rsid w:val="196E916B"/>
    <w:rsid w:val="199603B6"/>
    <w:rsid w:val="1A1FABEA"/>
    <w:rsid w:val="1A7113D2"/>
    <w:rsid w:val="1A76F283"/>
    <w:rsid w:val="1A7E2ABD"/>
    <w:rsid w:val="1A9B940C"/>
    <w:rsid w:val="1B0177B6"/>
    <w:rsid w:val="1B069D6F"/>
    <w:rsid w:val="1B073ECE"/>
    <w:rsid w:val="1B178BB1"/>
    <w:rsid w:val="1B8575A8"/>
    <w:rsid w:val="1BAD3D4C"/>
    <w:rsid w:val="1BCACE63"/>
    <w:rsid w:val="1C02D92A"/>
    <w:rsid w:val="1C3E94C7"/>
    <w:rsid w:val="1C5941BC"/>
    <w:rsid w:val="1C62960A"/>
    <w:rsid w:val="1CD07EAB"/>
    <w:rsid w:val="1CDC03E7"/>
    <w:rsid w:val="1CFE0967"/>
    <w:rsid w:val="1D0C0F23"/>
    <w:rsid w:val="1D149C9C"/>
    <w:rsid w:val="1D17255E"/>
    <w:rsid w:val="1D1A0F3E"/>
    <w:rsid w:val="1DFBE778"/>
    <w:rsid w:val="1E1FB0B5"/>
    <w:rsid w:val="1E3A9ED5"/>
    <w:rsid w:val="1EA9763F"/>
    <w:rsid w:val="1EEBF065"/>
    <w:rsid w:val="1F215540"/>
    <w:rsid w:val="1F8230E2"/>
    <w:rsid w:val="1FB79570"/>
    <w:rsid w:val="1FE105E0"/>
    <w:rsid w:val="20507068"/>
    <w:rsid w:val="205621B2"/>
    <w:rsid w:val="20772346"/>
    <w:rsid w:val="211DB680"/>
    <w:rsid w:val="212623C6"/>
    <w:rsid w:val="21273FCA"/>
    <w:rsid w:val="2139B337"/>
    <w:rsid w:val="21401A5D"/>
    <w:rsid w:val="21440757"/>
    <w:rsid w:val="215E64B9"/>
    <w:rsid w:val="2181D503"/>
    <w:rsid w:val="21BC5930"/>
    <w:rsid w:val="21C4DEF5"/>
    <w:rsid w:val="21EF5CFC"/>
    <w:rsid w:val="22250C9D"/>
    <w:rsid w:val="222BDBFB"/>
    <w:rsid w:val="22522CBB"/>
    <w:rsid w:val="227EA682"/>
    <w:rsid w:val="228FDD2E"/>
    <w:rsid w:val="22FD48AD"/>
    <w:rsid w:val="231C6759"/>
    <w:rsid w:val="232D0E19"/>
    <w:rsid w:val="2339A3BB"/>
    <w:rsid w:val="23564FCF"/>
    <w:rsid w:val="23906ED8"/>
    <w:rsid w:val="23A4DB36"/>
    <w:rsid w:val="23BC708D"/>
    <w:rsid w:val="242BC55C"/>
    <w:rsid w:val="245A7DCA"/>
    <w:rsid w:val="245E00E5"/>
    <w:rsid w:val="24603F9E"/>
    <w:rsid w:val="246BE3A5"/>
    <w:rsid w:val="24CC5146"/>
    <w:rsid w:val="24CDD433"/>
    <w:rsid w:val="24CED280"/>
    <w:rsid w:val="24E5AC21"/>
    <w:rsid w:val="2527233C"/>
    <w:rsid w:val="252AB25A"/>
    <w:rsid w:val="253077FB"/>
    <w:rsid w:val="258C705E"/>
    <w:rsid w:val="25B3C4FD"/>
    <w:rsid w:val="25C4799E"/>
    <w:rsid w:val="25E9567A"/>
    <w:rsid w:val="2619FA4D"/>
    <w:rsid w:val="2628EA42"/>
    <w:rsid w:val="26467BBD"/>
    <w:rsid w:val="26A493B2"/>
    <w:rsid w:val="26C986E1"/>
    <w:rsid w:val="26DFD1D4"/>
    <w:rsid w:val="271E2CD4"/>
    <w:rsid w:val="273ABA38"/>
    <w:rsid w:val="275075F1"/>
    <w:rsid w:val="27B8EE94"/>
    <w:rsid w:val="27D8ED03"/>
    <w:rsid w:val="28477010"/>
    <w:rsid w:val="2854FDB7"/>
    <w:rsid w:val="2860A3FF"/>
    <w:rsid w:val="287A6D5B"/>
    <w:rsid w:val="28A23596"/>
    <w:rsid w:val="28A921D7"/>
    <w:rsid w:val="28D924BD"/>
    <w:rsid w:val="29246ED1"/>
    <w:rsid w:val="2942DD5D"/>
    <w:rsid w:val="298DAB58"/>
    <w:rsid w:val="29DB29BF"/>
    <w:rsid w:val="29DD6291"/>
    <w:rsid w:val="29E6B675"/>
    <w:rsid w:val="2A08748E"/>
    <w:rsid w:val="2A6FAC7D"/>
    <w:rsid w:val="2A972F1E"/>
    <w:rsid w:val="2A9913D3"/>
    <w:rsid w:val="2AB533D2"/>
    <w:rsid w:val="2AD9D350"/>
    <w:rsid w:val="2B2BDD82"/>
    <w:rsid w:val="2B616119"/>
    <w:rsid w:val="2B678845"/>
    <w:rsid w:val="2B6F2334"/>
    <w:rsid w:val="2B705991"/>
    <w:rsid w:val="2B7B43A1"/>
    <w:rsid w:val="2B912BEF"/>
    <w:rsid w:val="2BAD2E60"/>
    <w:rsid w:val="2BB3EEF2"/>
    <w:rsid w:val="2BCCDEC6"/>
    <w:rsid w:val="2C07E4F4"/>
    <w:rsid w:val="2D257431"/>
    <w:rsid w:val="2D33F75E"/>
    <w:rsid w:val="2D925510"/>
    <w:rsid w:val="2DA16C4B"/>
    <w:rsid w:val="2DB2A667"/>
    <w:rsid w:val="2DD74080"/>
    <w:rsid w:val="2E023E58"/>
    <w:rsid w:val="2E05548A"/>
    <w:rsid w:val="2E4DCCB2"/>
    <w:rsid w:val="2F1B5856"/>
    <w:rsid w:val="2F2BDA46"/>
    <w:rsid w:val="2F347659"/>
    <w:rsid w:val="2F8972D7"/>
    <w:rsid w:val="2F89EA8F"/>
    <w:rsid w:val="2FAB22E9"/>
    <w:rsid w:val="3006EDA2"/>
    <w:rsid w:val="30359FB1"/>
    <w:rsid w:val="3048DD5B"/>
    <w:rsid w:val="306817F1"/>
    <w:rsid w:val="30BF87D6"/>
    <w:rsid w:val="30E0D3AE"/>
    <w:rsid w:val="3135306A"/>
    <w:rsid w:val="3143DCBD"/>
    <w:rsid w:val="314F9B90"/>
    <w:rsid w:val="31516404"/>
    <w:rsid w:val="31BBB4AB"/>
    <w:rsid w:val="31C17A92"/>
    <w:rsid w:val="323E507E"/>
    <w:rsid w:val="328B7016"/>
    <w:rsid w:val="32999952"/>
    <w:rsid w:val="32D2EE98"/>
    <w:rsid w:val="330B44AC"/>
    <w:rsid w:val="3316A125"/>
    <w:rsid w:val="331AE4CA"/>
    <w:rsid w:val="3320EFFE"/>
    <w:rsid w:val="33245482"/>
    <w:rsid w:val="332B217A"/>
    <w:rsid w:val="3420F4A9"/>
    <w:rsid w:val="3438A9CB"/>
    <w:rsid w:val="348A7EC5"/>
    <w:rsid w:val="349BB8FC"/>
    <w:rsid w:val="34BB2C97"/>
    <w:rsid w:val="350EB9DC"/>
    <w:rsid w:val="3553640D"/>
    <w:rsid w:val="35634891"/>
    <w:rsid w:val="35690225"/>
    <w:rsid w:val="358D382C"/>
    <w:rsid w:val="35B3B96B"/>
    <w:rsid w:val="36003E58"/>
    <w:rsid w:val="366C5E7D"/>
    <w:rsid w:val="367B34B4"/>
    <w:rsid w:val="367CC4DE"/>
    <w:rsid w:val="368460AA"/>
    <w:rsid w:val="36AB43A7"/>
    <w:rsid w:val="36D43606"/>
    <w:rsid w:val="36EC392D"/>
    <w:rsid w:val="3703C8DF"/>
    <w:rsid w:val="37180DC5"/>
    <w:rsid w:val="373AD6BA"/>
    <w:rsid w:val="378A1E99"/>
    <w:rsid w:val="385572DF"/>
    <w:rsid w:val="387AE44D"/>
    <w:rsid w:val="3901124B"/>
    <w:rsid w:val="3968059A"/>
    <w:rsid w:val="39A3322F"/>
    <w:rsid w:val="39CBD944"/>
    <w:rsid w:val="3A41C38A"/>
    <w:rsid w:val="3A488496"/>
    <w:rsid w:val="3A5C69E9"/>
    <w:rsid w:val="3B035550"/>
    <w:rsid w:val="3B0AACFB"/>
    <w:rsid w:val="3B51B33A"/>
    <w:rsid w:val="3BA8B1AF"/>
    <w:rsid w:val="3BC378D7"/>
    <w:rsid w:val="3BCD629E"/>
    <w:rsid w:val="3BEBC880"/>
    <w:rsid w:val="3C027FF4"/>
    <w:rsid w:val="3C39E6C2"/>
    <w:rsid w:val="3C47E7BE"/>
    <w:rsid w:val="3C4C1A4F"/>
    <w:rsid w:val="3C690838"/>
    <w:rsid w:val="3C6BD10B"/>
    <w:rsid w:val="3CB77944"/>
    <w:rsid w:val="3CCBEFDA"/>
    <w:rsid w:val="3CED40A6"/>
    <w:rsid w:val="3D000DFE"/>
    <w:rsid w:val="3D597EDC"/>
    <w:rsid w:val="3D9470DE"/>
    <w:rsid w:val="3E17F773"/>
    <w:rsid w:val="3E37BAAF"/>
    <w:rsid w:val="3E4EF6CF"/>
    <w:rsid w:val="3E5ECEAC"/>
    <w:rsid w:val="3F0975CB"/>
    <w:rsid w:val="3F1D97F0"/>
    <w:rsid w:val="3F404094"/>
    <w:rsid w:val="3FDDEF1B"/>
    <w:rsid w:val="3FF3639E"/>
    <w:rsid w:val="3FFB5D16"/>
    <w:rsid w:val="4005B86D"/>
    <w:rsid w:val="409E0FE9"/>
    <w:rsid w:val="40B0661D"/>
    <w:rsid w:val="40CEC0D2"/>
    <w:rsid w:val="40D5B100"/>
    <w:rsid w:val="410230D5"/>
    <w:rsid w:val="410F6EB5"/>
    <w:rsid w:val="4144C2AB"/>
    <w:rsid w:val="414F685D"/>
    <w:rsid w:val="41AC1973"/>
    <w:rsid w:val="41CC243E"/>
    <w:rsid w:val="42850196"/>
    <w:rsid w:val="42A3B5C4"/>
    <w:rsid w:val="42A7C1C2"/>
    <w:rsid w:val="42EFAFE7"/>
    <w:rsid w:val="4327FAD4"/>
    <w:rsid w:val="43300945"/>
    <w:rsid w:val="4341043A"/>
    <w:rsid w:val="434B5D50"/>
    <w:rsid w:val="43591917"/>
    <w:rsid w:val="43781845"/>
    <w:rsid w:val="43CC6C03"/>
    <w:rsid w:val="43F78FC1"/>
    <w:rsid w:val="44069ABC"/>
    <w:rsid w:val="4498150F"/>
    <w:rsid w:val="44BCE4F5"/>
    <w:rsid w:val="44F284B8"/>
    <w:rsid w:val="45043241"/>
    <w:rsid w:val="451C3198"/>
    <w:rsid w:val="452235E6"/>
    <w:rsid w:val="4530605D"/>
    <w:rsid w:val="4586049F"/>
    <w:rsid w:val="45A48902"/>
    <w:rsid w:val="460BBB2E"/>
    <w:rsid w:val="46149352"/>
    <w:rsid w:val="4616C246"/>
    <w:rsid w:val="46212710"/>
    <w:rsid w:val="468A0679"/>
    <w:rsid w:val="4698F2D4"/>
    <w:rsid w:val="46A28875"/>
    <w:rsid w:val="46BBE82A"/>
    <w:rsid w:val="46F00DEA"/>
    <w:rsid w:val="4700EB29"/>
    <w:rsid w:val="47137621"/>
    <w:rsid w:val="4737A1B6"/>
    <w:rsid w:val="476BBA60"/>
    <w:rsid w:val="48963968"/>
    <w:rsid w:val="48C73688"/>
    <w:rsid w:val="48FE1983"/>
    <w:rsid w:val="49202932"/>
    <w:rsid w:val="493EB9A6"/>
    <w:rsid w:val="49478D56"/>
    <w:rsid w:val="4957A9CC"/>
    <w:rsid w:val="495E2B2A"/>
    <w:rsid w:val="499432E4"/>
    <w:rsid w:val="49B06D26"/>
    <w:rsid w:val="49B3D14A"/>
    <w:rsid w:val="4A2195C2"/>
    <w:rsid w:val="4A2D77C6"/>
    <w:rsid w:val="4A9D5813"/>
    <w:rsid w:val="4AA68668"/>
    <w:rsid w:val="4AF2D4FA"/>
    <w:rsid w:val="4B10D3E1"/>
    <w:rsid w:val="4B583AF8"/>
    <w:rsid w:val="4BD9AAFB"/>
    <w:rsid w:val="4BEC6BE0"/>
    <w:rsid w:val="4C407C13"/>
    <w:rsid w:val="4C42A1C0"/>
    <w:rsid w:val="4C45D13D"/>
    <w:rsid w:val="4C5793F3"/>
    <w:rsid w:val="4C5DD40B"/>
    <w:rsid w:val="4C75C02B"/>
    <w:rsid w:val="4CB33168"/>
    <w:rsid w:val="4CC129FE"/>
    <w:rsid w:val="4CEEFB68"/>
    <w:rsid w:val="4CFC069A"/>
    <w:rsid w:val="4D1B64C4"/>
    <w:rsid w:val="4D2921F8"/>
    <w:rsid w:val="4D645D30"/>
    <w:rsid w:val="4D8B80B4"/>
    <w:rsid w:val="4D9643E9"/>
    <w:rsid w:val="4DB9A5B9"/>
    <w:rsid w:val="4E312DD3"/>
    <w:rsid w:val="4E4E4F3F"/>
    <w:rsid w:val="4E65D16F"/>
    <w:rsid w:val="4EA05A85"/>
    <w:rsid w:val="4F03CDDE"/>
    <w:rsid w:val="4F2DAB6E"/>
    <w:rsid w:val="4F5AD544"/>
    <w:rsid w:val="4F892C42"/>
    <w:rsid w:val="4FCF07D7"/>
    <w:rsid w:val="4FF9F805"/>
    <w:rsid w:val="501D0F43"/>
    <w:rsid w:val="505E4C13"/>
    <w:rsid w:val="505EC066"/>
    <w:rsid w:val="50A04C89"/>
    <w:rsid w:val="50C653EC"/>
    <w:rsid w:val="512A1F8B"/>
    <w:rsid w:val="51451C3B"/>
    <w:rsid w:val="514A27DC"/>
    <w:rsid w:val="51526AD7"/>
    <w:rsid w:val="5176F6C8"/>
    <w:rsid w:val="5191852D"/>
    <w:rsid w:val="51ADFD76"/>
    <w:rsid w:val="51E11C44"/>
    <w:rsid w:val="5262B163"/>
    <w:rsid w:val="52A1497D"/>
    <w:rsid w:val="52A4E2AA"/>
    <w:rsid w:val="52EF30B2"/>
    <w:rsid w:val="5368C0D5"/>
    <w:rsid w:val="5372227F"/>
    <w:rsid w:val="53958FF5"/>
    <w:rsid w:val="53A2582C"/>
    <w:rsid w:val="53A636B4"/>
    <w:rsid w:val="53E23281"/>
    <w:rsid w:val="540158E8"/>
    <w:rsid w:val="546D5FEA"/>
    <w:rsid w:val="546D7BBA"/>
    <w:rsid w:val="54878C73"/>
    <w:rsid w:val="54B34B42"/>
    <w:rsid w:val="54CAAF87"/>
    <w:rsid w:val="54E714DB"/>
    <w:rsid w:val="54EE7892"/>
    <w:rsid w:val="54F8AA25"/>
    <w:rsid w:val="5508407E"/>
    <w:rsid w:val="5508AEE6"/>
    <w:rsid w:val="550BEBB1"/>
    <w:rsid w:val="55927CE6"/>
    <w:rsid w:val="55C98A93"/>
    <w:rsid w:val="55FAB073"/>
    <w:rsid w:val="5618FF34"/>
    <w:rsid w:val="56774698"/>
    <w:rsid w:val="567F1587"/>
    <w:rsid w:val="56A2FACF"/>
    <w:rsid w:val="56C978C0"/>
    <w:rsid w:val="57193CFA"/>
    <w:rsid w:val="5733C18A"/>
    <w:rsid w:val="57533CF5"/>
    <w:rsid w:val="5764E21D"/>
    <w:rsid w:val="5814EA0A"/>
    <w:rsid w:val="5863DF4F"/>
    <w:rsid w:val="5933D72D"/>
    <w:rsid w:val="593757BC"/>
    <w:rsid w:val="594353A0"/>
    <w:rsid w:val="59CA1A2D"/>
    <w:rsid w:val="5A943FCB"/>
    <w:rsid w:val="5ABB1ED9"/>
    <w:rsid w:val="5ABBD042"/>
    <w:rsid w:val="5B82A8C5"/>
    <w:rsid w:val="5BF847AE"/>
    <w:rsid w:val="5BFEE634"/>
    <w:rsid w:val="5C1D0D09"/>
    <w:rsid w:val="5C23CDEF"/>
    <w:rsid w:val="5C329313"/>
    <w:rsid w:val="5C92A9A9"/>
    <w:rsid w:val="5CB2FEEE"/>
    <w:rsid w:val="5CF3F501"/>
    <w:rsid w:val="5D0D8432"/>
    <w:rsid w:val="5D26C219"/>
    <w:rsid w:val="5D34604B"/>
    <w:rsid w:val="5D397410"/>
    <w:rsid w:val="5D4A99D2"/>
    <w:rsid w:val="5D66568F"/>
    <w:rsid w:val="5DCECF39"/>
    <w:rsid w:val="5DD2841B"/>
    <w:rsid w:val="5E4DBF18"/>
    <w:rsid w:val="5E63D53E"/>
    <w:rsid w:val="5E7E9CC8"/>
    <w:rsid w:val="5ECB352C"/>
    <w:rsid w:val="5ECB9742"/>
    <w:rsid w:val="5ED80CC7"/>
    <w:rsid w:val="5ED8F408"/>
    <w:rsid w:val="5EE3260E"/>
    <w:rsid w:val="5EE92914"/>
    <w:rsid w:val="5F2BD933"/>
    <w:rsid w:val="5F3C0273"/>
    <w:rsid w:val="5FC7D7EB"/>
    <w:rsid w:val="5FCE26A0"/>
    <w:rsid w:val="605480C5"/>
    <w:rsid w:val="614C2DA7"/>
    <w:rsid w:val="616485EC"/>
    <w:rsid w:val="61A5B662"/>
    <w:rsid w:val="61A6B2DA"/>
    <w:rsid w:val="61ABC00D"/>
    <w:rsid w:val="61CF8206"/>
    <w:rsid w:val="61FDAF33"/>
    <w:rsid w:val="6217648B"/>
    <w:rsid w:val="6236144F"/>
    <w:rsid w:val="625F230D"/>
    <w:rsid w:val="6269EC6E"/>
    <w:rsid w:val="62C03FF3"/>
    <w:rsid w:val="62CF50AA"/>
    <w:rsid w:val="62D30CD7"/>
    <w:rsid w:val="632215E8"/>
    <w:rsid w:val="638593A5"/>
    <w:rsid w:val="63878CAF"/>
    <w:rsid w:val="63C39012"/>
    <w:rsid w:val="64032E1E"/>
    <w:rsid w:val="64238D28"/>
    <w:rsid w:val="6445D0C2"/>
    <w:rsid w:val="648C2751"/>
    <w:rsid w:val="64E97A45"/>
    <w:rsid w:val="65354EA0"/>
    <w:rsid w:val="65839155"/>
    <w:rsid w:val="658C3A26"/>
    <w:rsid w:val="65BB8236"/>
    <w:rsid w:val="65FA33B6"/>
    <w:rsid w:val="6607530D"/>
    <w:rsid w:val="66367D2F"/>
    <w:rsid w:val="663DEFFD"/>
    <w:rsid w:val="666B8667"/>
    <w:rsid w:val="6688371A"/>
    <w:rsid w:val="66C86785"/>
    <w:rsid w:val="66FB9B0D"/>
    <w:rsid w:val="67148DBD"/>
    <w:rsid w:val="671F243A"/>
    <w:rsid w:val="674C0163"/>
    <w:rsid w:val="6764DC33"/>
    <w:rsid w:val="67979974"/>
    <w:rsid w:val="679B1B44"/>
    <w:rsid w:val="679FBE49"/>
    <w:rsid w:val="67F17D7A"/>
    <w:rsid w:val="6801E77D"/>
    <w:rsid w:val="680ADCF7"/>
    <w:rsid w:val="683EF534"/>
    <w:rsid w:val="68465BCF"/>
    <w:rsid w:val="68C5E7BA"/>
    <w:rsid w:val="68D8E96A"/>
    <w:rsid w:val="68DBF906"/>
    <w:rsid w:val="690EDB9D"/>
    <w:rsid w:val="691B28C9"/>
    <w:rsid w:val="693B8574"/>
    <w:rsid w:val="6943A37B"/>
    <w:rsid w:val="695BDE28"/>
    <w:rsid w:val="699C3F3A"/>
    <w:rsid w:val="6A80BCF0"/>
    <w:rsid w:val="6AB6F687"/>
    <w:rsid w:val="6AD032ED"/>
    <w:rsid w:val="6B06869B"/>
    <w:rsid w:val="6B40927E"/>
    <w:rsid w:val="6B8EF4F3"/>
    <w:rsid w:val="6C55670A"/>
    <w:rsid w:val="6C5CD17A"/>
    <w:rsid w:val="6C8116EC"/>
    <w:rsid w:val="6C8178A5"/>
    <w:rsid w:val="6CBBE3DC"/>
    <w:rsid w:val="6CFC5941"/>
    <w:rsid w:val="6D3E35DA"/>
    <w:rsid w:val="6D51753E"/>
    <w:rsid w:val="6D73BB02"/>
    <w:rsid w:val="6D8020CF"/>
    <w:rsid w:val="6D954551"/>
    <w:rsid w:val="6E04AAD9"/>
    <w:rsid w:val="6E6A7D33"/>
    <w:rsid w:val="6E881250"/>
    <w:rsid w:val="6EA49747"/>
    <w:rsid w:val="6EB5689B"/>
    <w:rsid w:val="6F10D04F"/>
    <w:rsid w:val="6F1C7201"/>
    <w:rsid w:val="6F1CE382"/>
    <w:rsid w:val="6F4E8771"/>
    <w:rsid w:val="6F55A4CF"/>
    <w:rsid w:val="6F89D750"/>
    <w:rsid w:val="6FDD6D9F"/>
    <w:rsid w:val="6FF5684C"/>
    <w:rsid w:val="709C3685"/>
    <w:rsid w:val="70BB7690"/>
    <w:rsid w:val="70CA2C1B"/>
    <w:rsid w:val="70D174AE"/>
    <w:rsid w:val="70E7D087"/>
    <w:rsid w:val="70ECEBDB"/>
    <w:rsid w:val="70FD0D0E"/>
    <w:rsid w:val="7131A931"/>
    <w:rsid w:val="71B73CD3"/>
    <w:rsid w:val="72563E9D"/>
    <w:rsid w:val="725C88E5"/>
    <w:rsid w:val="72C3A24C"/>
    <w:rsid w:val="72CE2514"/>
    <w:rsid w:val="72D8A33D"/>
    <w:rsid w:val="72FC46C9"/>
    <w:rsid w:val="73AD8959"/>
    <w:rsid w:val="73ED2E15"/>
    <w:rsid w:val="73FE7D6A"/>
    <w:rsid w:val="7416A7C0"/>
    <w:rsid w:val="741EB6CF"/>
    <w:rsid w:val="744A51C6"/>
    <w:rsid w:val="74521296"/>
    <w:rsid w:val="74ACE4B5"/>
    <w:rsid w:val="75386543"/>
    <w:rsid w:val="75440980"/>
    <w:rsid w:val="75527711"/>
    <w:rsid w:val="75B451FA"/>
    <w:rsid w:val="75E7029E"/>
    <w:rsid w:val="76261AB0"/>
    <w:rsid w:val="768C2FF8"/>
    <w:rsid w:val="76A05A36"/>
    <w:rsid w:val="76A603B7"/>
    <w:rsid w:val="7716B4D4"/>
    <w:rsid w:val="771E96B7"/>
    <w:rsid w:val="780D476C"/>
    <w:rsid w:val="7842BF04"/>
    <w:rsid w:val="78477346"/>
    <w:rsid w:val="78A935E4"/>
    <w:rsid w:val="78B557AA"/>
    <w:rsid w:val="79140C9B"/>
    <w:rsid w:val="7930EBC3"/>
    <w:rsid w:val="798A65D8"/>
    <w:rsid w:val="79A23F36"/>
    <w:rsid w:val="7A3F9730"/>
    <w:rsid w:val="7A576023"/>
    <w:rsid w:val="7A8219E1"/>
    <w:rsid w:val="7A9C72C7"/>
    <w:rsid w:val="7B09473C"/>
    <w:rsid w:val="7B957500"/>
    <w:rsid w:val="7BACD237"/>
    <w:rsid w:val="7C856557"/>
    <w:rsid w:val="7C887E68"/>
    <w:rsid w:val="7CBB33F5"/>
    <w:rsid w:val="7CC9AD2D"/>
    <w:rsid w:val="7CD550C1"/>
    <w:rsid w:val="7CF2DF91"/>
    <w:rsid w:val="7CF3660D"/>
    <w:rsid w:val="7D5A7234"/>
    <w:rsid w:val="7D5AC6CF"/>
    <w:rsid w:val="7D6E1CF4"/>
    <w:rsid w:val="7E5514B6"/>
    <w:rsid w:val="7E6BAB5D"/>
    <w:rsid w:val="7E79A7D4"/>
    <w:rsid w:val="7EDFAFDB"/>
    <w:rsid w:val="7EEF7F88"/>
    <w:rsid w:val="7EFB589D"/>
    <w:rsid w:val="7F11FCA1"/>
    <w:rsid w:val="7F1FE537"/>
    <w:rsid w:val="7F4B61FE"/>
    <w:rsid w:val="7F733586"/>
    <w:rsid w:val="7FF61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0E4160"/>
  <w15:chartTrackingRefBased/>
  <w15:docId w15:val="{B2669566-F704-4508-9D59-A2C9E0415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A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4A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4AC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D4AC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4A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4AC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4AC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4AC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4AC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AC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4AC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4AC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D4AC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4AC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4A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4A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4A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4ACC"/>
    <w:rPr>
      <w:rFonts w:eastAsiaTheme="majorEastAsia" w:cstheme="majorBidi"/>
      <w:color w:val="272727" w:themeColor="text1" w:themeTint="D8"/>
    </w:rPr>
  </w:style>
  <w:style w:type="paragraph" w:styleId="Title">
    <w:name w:val="Title"/>
    <w:basedOn w:val="Normal"/>
    <w:next w:val="Normal"/>
    <w:link w:val="TitleChar"/>
    <w:uiPriority w:val="10"/>
    <w:qFormat/>
    <w:rsid w:val="005D4A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4A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4A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4A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4ACC"/>
    <w:pPr>
      <w:spacing w:before="160"/>
      <w:jc w:val="center"/>
    </w:pPr>
    <w:rPr>
      <w:i/>
      <w:iCs/>
      <w:color w:val="404040" w:themeColor="text1" w:themeTint="BF"/>
    </w:rPr>
  </w:style>
  <w:style w:type="character" w:customStyle="1" w:styleId="QuoteChar">
    <w:name w:val="Quote Char"/>
    <w:basedOn w:val="DefaultParagraphFont"/>
    <w:link w:val="Quote"/>
    <w:uiPriority w:val="29"/>
    <w:rsid w:val="005D4ACC"/>
    <w:rPr>
      <w:i/>
      <w:iCs/>
      <w:color w:val="404040" w:themeColor="text1" w:themeTint="BF"/>
    </w:rPr>
  </w:style>
  <w:style w:type="paragraph" w:styleId="ListParagraph">
    <w:name w:val="List Paragraph"/>
    <w:basedOn w:val="Normal"/>
    <w:uiPriority w:val="34"/>
    <w:qFormat/>
    <w:rsid w:val="005D4ACC"/>
    <w:pPr>
      <w:ind w:left="720"/>
      <w:contextualSpacing/>
    </w:pPr>
  </w:style>
  <w:style w:type="character" w:styleId="IntenseEmphasis">
    <w:name w:val="Intense Emphasis"/>
    <w:basedOn w:val="DefaultParagraphFont"/>
    <w:uiPriority w:val="21"/>
    <w:qFormat/>
    <w:rsid w:val="005D4ACC"/>
    <w:rPr>
      <w:i/>
      <w:iCs/>
      <w:color w:val="0F4761" w:themeColor="accent1" w:themeShade="BF"/>
    </w:rPr>
  </w:style>
  <w:style w:type="paragraph" w:styleId="IntenseQuote">
    <w:name w:val="Intense Quote"/>
    <w:basedOn w:val="Normal"/>
    <w:next w:val="Normal"/>
    <w:link w:val="IntenseQuoteChar"/>
    <w:uiPriority w:val="30"/>
    <w:qFormat/>
    <w:rsid w:val="005D4A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4ACC"/>
    <w:rPr>
      <w:i/>
      <w:iCs/>
      <w:color w:val="0F4761" w:themeColor="accent1" w:themeShade="BF"/>
    </w:rPr>
  </w:style>
  <w:style w:type="character" w:styleId="IntenseReference">
    <w:name w:val="Intense Reference"/>
    <w:basedOn w:val="DefaultParagraphFont"/>
    <w:uiPriority w:val="32"/>
    <w:qFormat/>
    <w:rsid w:val="005D4ACC"/>
    <w:rPr>
      <w:b/>
      <w:bCs/>
      <w:smallCaps/>
      <w:color w:val="0F4761" w:themeColor="accent1" w:themeShade="BF"/>
      <w:spacing w:val="5"/>
    </w:rPr>
  </w:style>
  <w:style w:type="table" w:styleId="TableGrid">
    <w:name w:val="Table Grid"/>
    <w:basedOn w:val="TableNormal"/>
    <w:uiPriority w:val="59"/>
    <w:unhideWhenUsed/>
    <w:qFormat/>
    <w:rsid w:val="00DD1FF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D1FFC"/>
    <w:pPr>
      <w:spacing w:before="240" w:after="120"/>
      <w:ind w:left="432" w:hanging="432"/>
      <w:outlineLvl w:val="9"/>
    </w:pPr>
    <w:rPr>
      <w:rFonts w:ascii="Times New Roman" w:hAnsi="Times New Roman" w:cs="Times New Roman"/>
      <w:color w:val="0A2F40" w:themeColor="accent1" w:themeShade="7F"/>
      <w:kern w:val="0"/>
      <w:sz w:val="36"/>
      <w:szCs w:val="36"/>
      <w14:ligatures w14:val="none"/>
    </w:rPr>
  </w:style>
  <w:style w:type="paragraph" w:styleId="TOC1">
    <w:name w:val="toc 1"/>
    <w:basedOn w:val="Normal"/>
    <w:next w:val="Normal"/>
    <w:autoRedefine/>
    <w:uiPriority w:val="39"/>
    <w:unhideWhenUsed/>
    <w:qFormat/>
    <w:rsid w:val="00DD1FFC"/>
    <w:pPr>
      <w:spacing w:before="120" w:after="100" w:line="312" w:lineRule="auto"/>
    </w:pPr>
    <w:rPr>
      <w:kern w:val="0"/>
      <w14:ligatures w14:val="none"/>
    </w:rPr>
  </w:style>
  <w:style w:type="paragraph" w:styleId="TOC2">
    <w:name w:val="toc 2"/>
    <w:basedOn w:val="Normal"/>
    <w:next w:val="Normal"/>
    <w:autoRedefine/>
    <w:uiPriority w:val="39"/>
    <w:unhideWhenUsed/>
    <w:qFormat/>
    <w:rsid w:val="00DD1FFC"/>
    <w:pPr>
      <w:spacing w:before="120" w:after="100" w:line="312" w:lineRule="auto"/>
      <w:ind w:left="220"/>
    </w:pPr>
    <w:rPr>
      <w:kern w:val="0"/>
      <w14:ligatures w14:val="none"/>
    </w:rPr>
  </w:style>
  <w:style w:type="paragraph" w:styleId="TOC3">
    <w:name w:val="toc 3"/>
    <w:basedOn w:val="Normal"/>
    <w:next w:val="Normal"/>
    <w:autoRedefine/>
    <w:uiPriority w:val="39"/>
    <w:unhideWhenUsed/>
    <w:qFormat/>
    <w:rsid w:val="00DD1FFC"/>
    <w:pPr>
      <w:spacing w:before="120" w:after="100" w:line="312" w:lineRule="auto"/>
      <w:ind w:left="440"/>
    </w:pPr>
    <w:rPr>
      <w:kern w:val="0"/>
      <w14:ligatures w14:val="none"/>
    </w:rPr>
  </w:style>
  <w:style w:type="character" w:styleId="Hyperlink">
    <w:name w:val="Hyperlink"/>
    <w:basedOn w:val="DefaultParagraphFont"/>
    <w:uiPriority w:val="99"/>
    <w:unhideWhenUsed/>
    <w:rsid w:val="00DD1FFC"/>
    <w:rPr>
      <w:color w:val="467886" w:themeColor="hyperlink"/>
      <w:u w:val="single"/>
    </w:rPr>
  </w:style>
  <w:style w:type="paragraph" w:styleId="BalloonText">
    <w:name w:val="Balloon Text"/>
    <w:basedOn w:val="Normal"/>
    <w:link w:val="BalloonTextChar"/>
    <w:uiPriority w:val="99"/>
    <w:semiHidden/>
    <w:unhideWhenUsed/>
    <w:rsid w:val="00DD1FFC"/>
    <w:pPr>
      <w:spacing w:before="120" w:after="0" w:line="240" w:lineRule="auto"/>
    </w:pPr>
    <w:rPr>
      <w:rFonts w:ascii="Tahoma" w:hAnsi="Tahoma" w:cs="Tahoma"/>
      <w:kern w:val="0"/>
      <w:sz w:val="16"/>
      <w:szCs w:val="16"/>
      <w14:ligatures w14:val="none"/>
    </w:rPr>
  </w:style>
  <w:style w:type="character" w:customStyle="1" w:styleId="BalloonTextChar">
    <w:name w:val="Balloon Text Char"/>
    <w:basedOn w:val="DefaultParagraphFont"/>
    <w:link w:val="BalloonText"/>
    <w:uiPriority w:val="99"/>
    <w:semiHidden/>
    <w:rsid w:val="00DD1FFC"/>
    <w:rPr>
      <w:rFonts w:ascii="Tahoma" w:hAnsi="Tahoma" w:cs="Tahoma"/>
      <w:kern w:val="0"/>
      <w:sz w:val="16"/>
      <w:szCs w:val="16"/>
      <w14:ligatures w14:val="none"/>
    </w:rPr>
  </w:style>
  <w:style w:type="table" w:styleId="LightGrid-Accent6">
    <w:name w:val="Light Grid Accent 6"/>
    <w:basedOn w:val="TableNormal"/>
    <w:uiPriority w:val="62"/>
    <w:rsid w:val="00DD1FFC"/>
    <w:pPr>
      <w:spacing w:after="0" w:line="240" w:lineRule="auto"/>
    </w:pPr>
    <w:rPr>
      <w:kern w:val="0"/>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paragraph" w:styleId="NormalWeb">
    <w:name w:val="Normal (Web)"/>
    <w:basedOn w:val="Normal"/>
    <w:uiPriority w:val="99"/>
    <w:unhideWhenUsed/>
    <w:qFormat/>
    <w:rsid w:val="00DD1FFC"/>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paragraph" w:styleId="TOC4">
    <w:name w:val="toc 4"/>
    <w:basedOn w:val="Normal"/>
    <w:next w:val="Normal"/>
    <w:autoRedefine/>
    <w:uiPriority w:val="39"/>
    <w:unhideWhenUsed/>
    <w:rsid w:val="00DD1FFC"/>
    <w:pPr>
      <w:spacing w:before="120" w:after="100" w:line="312" w:lineRule="auto"/>
      <w:ind w:left="660"/>
    </w:pPr>
    <w:rPr>
      <w:kern w:val="0"/>
      <w14:ligatures w14:val="none"/>
    </w:rPr>
  </w:style>
  <w:style w:type="character" w:customStyle="1" w:styleId="font01">
    <w:name w:val="font01"/>
    <w:basedOn w:val="DefaultParagraphFont"/>
    <w:rsid w:val="00DD1FFC"/>
    <w:rPr>
      <w:rFonts w:ascii="Arial" w:hAnsi="Arial" w:cs="Arial" w:hint="default"/>
      <w:b w:val="0"/>
      <w:bCs w:val="0"/>
      <w:i w:val="0"/>
      <w:iCs w:val="0"/>
      <w:strike w:val="0"/>
      <w:dstrike w:val="0"/>
      <w:color w:val="auto"/>
      <w:sz w:val="20"/>
      <w:szCs w:val="20"/>
      <w:u w:val="none"/>
      <w:effect w:val="none"/>
    </w:rPr>
  </w:style>
  <w:style w:type="character" w:customStyle="1" w:styleId="apple-tab-span">
    <w:name w:val="apple-tab-span"/>
    <w:basedOn w:val="DefaultParagraphFont"/>
    <w:rsid w:val="00DD1FFC"/>
  </w:style>
  <w:style w:type="paragraph" w:styleId="TOC5">
    <w:name w:val="toc 5"/>
    <w:basedOn w:val="Normal"/>
    <w:next w:val="Normal"/>
    <w:autoRedefine/>
    <w:uiPriority w:val="39"/>
    <w:unhideWhenUsed/>
    <w:rsid w:val="00DD1FFC"/>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DD1FFC"/>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DD1FFC"/>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DD1FFC"/>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DD1FFC"/>
    <w:pPr>
      <w:spacing w:after="100" w:line="278" w:lineRule="auto"/>
      <w:ind w:left="1920"/>
    </w:pPr>
    <w:rPr>
      <w:rFonts w:eastAsiaTheme="minorEastAsia"/>
      <w:sz w:val="24"/>
      <w:szCs w:val="24"/>
    </w:rPr>
  </w:style>
  <w:style w:type="character" w:customStyle="1" w:styleId="UnresolvedMention1">
    <w:name w:val="Unresolved Mention1"/>
    <w:basedOn w:val="DefaultParagraphFont"/>
    <w:uiPriority w:val="99"/>
    <w:semiHidden/>
    <w:unhideWhenUsed/>
    <w:rsid w:val="00DD1FFC"/>
    <w:rPr>
      <w:color w:val="605E5C"/>
      <w:shd w:val="clear" w:color="auto" w:fill="E1DFDD"/>
    </w:rPr>
  </w:style>
  <w:style w:type="paragraph" w:styleId="Header">
    <w:name w:val="header"/>
    <w:basedOn w:val="Normal"/>
    <w:link w:val="HeaderChar"/>
    <w:uiPriority w:val="99"/>
    <w:unhideWhenUsed/>
    <w:qFormat/>
    <w:rsid w:val="00DD1FFC"/>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qFormat/>
    <w:rsid w:val="00DD1FFC"/>
    <w:rPr>
      <w:kern w:val="0"/>
      <w14:ligatures w14:val="none"/>
    </w:rPr>
  </w:style>
  <w:style w:type="paragraph" w:styleId="Footer">
    <w:name w:val="footer"/>
    <w:basedOn w:val="Normal"/>
    <w:link w:val="FooterChar"/>
    <w:uiPriority w:val="99"/>
    <w:unhideWhenUsed/>
    <w:qFormat/>
    <w:rsid w:val="00DD1FFC"/>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qFormat/>
    <w:rsid w:val="00DD1FFC"/>
    <w:rPr>
      <w:kern w:val="0"/>
      <w14:ligatures w14:val="none"/>
    </w:rPr>
  </w:style>
  <w:style w:type="paragraph" w:styleId="DocumentMap">
    <w:name w:val="Document Map"/>
    <w:basedOn w:val="Normal"/>
    <w:link w:val="DocumentMapChar"/>
    <w:uiPriority w:val="99"/>
    <w:semiHidden/>
    <w:unhideWhenUsed/>
    <w:rsid w:val="00DD1FFC"/>
    <w:pPr>
      <w:spacing w:after="0" w:line="240" w:lineRule="auto"/>
    </w:pPr>
    <w:rPr>
      <w:rFonts w:ascii="Times New Roman" w:hAnsi="Times New Roman" w:cs="Times New Roman"/>
      <w:kern w:val="0"/>
      <w:sz w:val="24"/>
      <w:szCs w:val="24"/>
      <w14:ligatures w14:val="none"/>
    </w:rPr>
  </w:style>
  <w:style w:type="character" w:customStyle="1" w:styleId="DocumentMapChar">
    <w:name w:val="Document Map Char"/>
    <w:basedOn w:val="DefaultParagraphFont"/>
    <w:link w:val="DocumentMap"/>
    <w:uiPriority w:val="99"/>
    <w:semiHidden/>
    <w:rsid w:val="00DD1FFC"/>
    <w:rPr>
      <w:rFonts w:ascii="Times New Roman" w:hAnsi="Times New Roman" w:cs="Times New Roman"/>
      <w:kern w:val="0"/>
      <w:sz w:val="24"/>
      <w:szCs w:val="24"/>
      <w14:ligatures w14:val="none"/>
    </w:rPr>
  </w:style>
  <w:style w:type="character" w:styleId="UnresolvedMention">
    <w:name w:val="Unresolved Mention"/>
    <w:basedOn w:val="DefaultParagraphFont"/>
    <w:uiPriority w:val="99"/>
    <w:unhideWhenUsed/>
    <w:rsid w:val="00DD1FFC"/>
    <w:rPr>
      <w:color w:val="605E5C"/>
      <w:shd w:val="clear" w:color="auto" w:fill="E1DFDD"/>
    </w:rPr>
  </w:style>
  <w:style w:type="paragraph" w:styleId="Caption">
    <w:name w:val="caption"/>
    <w:basedOn w:val="Normal"/>
    <w:next w:val="Normal"/>
    <w:uiPriority w:val="35"/>
    <w:unhideWhenUsed/>
    <w:qFormat/>
    <w:rsid w:val="00C94E9E"/>
    <w:pPr>
      <w:spacing w:after="200" w:line="240" w:lineRule="auto"/>
      <w:jc w:val="center"/>
    </w:pPr>
    <w:rPr>
      <w:rFonts w:ascii="Times New Roman" w:hAnsi="Times New Roman"/>
      <w:i/>
      <w:iCs/>
      <w:color w:val="0E2841" w:themeColor="text2"/>
      <w:kern w:val="0"/>
      <w:sz w:val="18"/>
      <w:szCs w:val="18"/>
      <w14:ligatures w14:val="none"/>
    </w:rPr>
  </w:style>
  <w:style w:type="paragraph" w:customStyle="1" w:styleId="msonormal0">
    <w:name w:val="msonormal"/>
    <w:basedOn w:val="Normal"/>
    <w:rsid w:val="00DD1FF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uiPriority w:val="22"/>
    <w:qFormat/>
    <w:rsid w:val="00DD1FFC"/>
    <w:rPr>
      <w:b/>
      <w:bCs/>
    </w:rPr>
  </w:style>
  <w:style w:type="character" w:styleId="Emphasis">
    <w:name w:val="Emphasis"/>
    <w:uiPriority w:val="20"/>
    <w:qFormat/>
    <w:rsid w:val="00DD1FFC"/>
    <w:rPr>
      <w:caps/>
      <w:color w:val="0A2F40" w:themeColor="accent1" w:themeShade="7F"/>
      <w:spacing w:val="5"/>
    </w:rPr>
  </w:style>
  <w:style w:type="paragraph" w:styleId="NoSpacing">
    <w:name w:val="No Spacing"/>
    <w:uiPriority w:val="1"/>
    <w:qFormat/>
    <w:rsid w:val="00DD1FFC"/>
    <w:pPr>
      <w:spacing w:before="100" w:after="0" w:line="240" w:lineRule="auto"/>
    </w:pPr>
    <w:rPr>
      <w:rFonts w:eastAsiaTheme="minorEastAsia"/>
      <w:kern w:val="0"/>
      <w:sz w:val="20"/>
      <w:szCs w:val="20"/>
      <w14:ligatures w14:val="none"/>
    </w:rPr>
  </w:style>
  <w:style w:type="character" w:styleId="SubtleEmphasis">
    <w:name w:val="Subtle Emphasis"/>
    <w:uiPriority w:val="19"/>
    <w:qFormat/>
    <w:rsid w:val="00DD1FFC"/>
    <w:rPr>
      <w:i/>
      <w:iCs/>
      <w:color w:val="0A2F40" w:themeColor="accent1" w:themeShade="7F"/>
    </w:rPr>
  </w:style>
  <w:style w:type="character" w:styleId="SubtleReference">
    <w:name w:val="Subtle Reference"/>
    <w:uiPriority w:val="31"/>
    <w:qFormat/>
    <w:rsid w:val="00DD1FFC"/>
    <w:rPr>
      <w:b/>
      <w:bCs/>
      <w:color w:val="156082" w:themeColor="accent1"/>
    </w:rPr>
  </w:style>
  <w:style w:type="character" w:styleId="BookTitle">
    <w:name w:val="Book Title"/>
    <w:uiPriority w:val="33"/>
    <w:qFormat/>
    <w:rsid w:val="00DD1FFC"/>
    <w:rPr>
      <w:b/>
      <w:bCs/>
      <w:i/>
      <w:iCs/>
      <w:spacing w:val="0"/>
    </w:rPr>
  </w:style>
  <w:style w:type="character" w:styleId="FollowedHyperlink">
    <w:name w:val="FollowedHyperlink"/>
    <w:basedOn w:val="DefaultParagraphFont"/>
    <w:uiPriority w:val="99"/>
    <w:semiHidden/>
    <w:unhideWhenUsed/>
    <w:rsid w:val="00DD1FFC"/>
    <w:rPr>
      <w:color w:val="96607D" w:themeColor="followedHyperlink"/>
      <w:u w:val="single"/>
    </w:rPr>
  </w:style>
  <w:style w:type="paragraph" w:styleId="TableofFigures">
    <w:name w:val="table of figures"/>
    <w:basedOn w:val="Normal"/>
    <w:next w:val="Normal"/>
    <w:uiPriority w:val="99"/>
    <w:unhideWhenUsed/>
    <w:rsid w:val="00C42E3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92911">
      <w:bodyDiv w:val="1"/>
      <w:marLeft w:val="0"/>
      <w:marRight w:val="0"/>
      <w:marTop w:val="0"/>
      <w:marBottom w:val="0"/>
      <w:divBdr>
        <w:top w:val="none" w:sz="0" w:space="0" w:color="auto"/>
        <w:left w:val="none" w:sz="0" w:space="0" w:color="auto"/>
        <w:bottom w:val="none" w:sz="0" w:space="0" w:color="auto"/>
        <w:right w:val="none" w:sz="0" w:space="0" w:color="auto"/>
      </w:divBdr>
      <w:divsChild>
        <w:div w:id="423066356">
          <w:marLeft w:val="0"/>
          <w:marRight w:val="0"/>
          <w:marTop w:val="0"/>
          <w:marBottom w:val="0"/>
          <w:divBdr>
            <w:top w:val="none" w:sz="0" w:space="0" w:color="auto"/>
            <w:left w:val="none" w:sz="0" w:space="0" w:color="auto"/>
            <w:bottom w:val="none" w:sz="0" w:space="0" w:color="auto"/>
            <w:right w:val="none" w:sz="0" w:space="0" w:color="auto"/>
          </w:divBdr>
        </w:div>
      </w:divsChild>
    </w:div>
    <w:div w:id="52046518">
      <w:bodyDiv w:val="1"/>
      <w:marLeft w:val="0"/>
      <w:marRight w:val="0"/>
      <w:marTop w:val="0"/>
      <w:marBottom w:val="0"/>
      <w:divBdr>
        <w:top w:val="none" w:sz="0" w:space="0" w:color="auto"/>
        <w:left w:val="none" w:sz="0" w:space="0" w:color="auto"/>
        <w:bottom w:val="none" w:sz="0" w:space="0" w:color="auto"/>
        <w:right w:val="none" w:sz="0" w:space="0" w:color="auto"/>
      </w:divBdr>
      <w:divsChild>
        <w:div w:id="983047477">
          <w:marLeft w:val="0"/>
          <w:marRight w:val="0"/>
          <w:marTop w:val="0"/>
          <w:marBottom w:val="0"/>
          <w:divBdr>
            <w:top w:val="none" w:sz="0" w:space="0" w:color="auto"/>
            <w:left w:val="none" w:sz="0" w:space="0" w:color="auto"/>
            <w:bottom w:val="none" w:sz="0" w:space="0" w:color="auto"/>
            <w:right w:val="none" w:sz="0" w:space="0" w:color="auto"/>
          </w:divBdr>
        </w:div>
      </w:divsChild>
    </w:div>
    <w:div w:id="76949607">
      <w:bodyDiv w:val="1"/>
      <w:marLeft w:val="0"/>
      <w:marRight w:val="0"/>
      <w:marTop w:val="0"/>
      <w:marBottom w:val="0"/>
      <w:divBdr>
        <w:top w:val="none" w:sz="0" w:space="0" w:color="auto"/>
        <w:left w:val="none" w:sz="0" w:space="0" w:color="auto"/>
        <w:bottom w:val="none" w:sz="0" w:space="0" w:color="auto"/>
        <w:right w:val="none" w:sz="0" w:space="0" w:color="auto"/>
      </w:divBdr>
    </w:div>
    <w:div w:id="341904730">
      <w:bodyDiv w:val="1"/>
      <w:marLeft w:val="0"/>
      <w:marRight w:val="0"/>
      <w:marTop w:val="0"/>
      <w:marBottom w:val="0"/>
      <w:divBdr>
        <w:top w:val="none" w:sz="0" w:space="0" w:color="auto"/>
        <w:left w:val="none" w:sz="0" w:space="0" w:color="auto"/>
        <w:bottom w:val="none" w:sz="0" w:space="0" w:color="auto"/>
        <w:right w:val="none" w:sz="0" w:space="0" w:color="auto"/>
      </w:divBdr>
      <w:divsChild>
        <w:div w:id="291637940">
          <w:marLeft w:val="0"/>
          <w:marRight w:val="0"/>
          <w:marTop w:val="0"/>
          <w:marBottom w:val="0"/>
          <w:divBdr>
            <w:top w:val="none" w:sz="0" w:space="0" w:color="auto"/>
            <w:left w:val="none" w:sz="0" w:space="0" w:color="auto"/>
            <w:bottom w:val="none" w:sz="0" w:space="0" w:color="auto"/>
            <w:right w:val="none" w:sz="0" w:space="0" w:color="auto"/>
          </w:divBdr>
        </w:div>
      </w:divsChild>
    </w:div>
    <w:div w:id="348337162">
      <w:bodyDiv w:val="1"/>
      <w:marLeft w:val="0"/>
      <w:marRight w:val="0"/>
      <w:marTop w:val="0"/>
      <w:marBottom w:val="0"/>
      <w:divBdr>
        <w:top w:val="none" w:sz="0" w:space="0" w:color="auto"/>
        <w:left w:val="none" w:sz="0" w:space="0" w:color="auto"/>
        <w:bottom w:val="none" w:sz="0" w:space="0" w:color="auto"/>
        <w:right w:val="none" w:sz="0" w:space="0" w:color="auto"/>
      </w:divBdr>
      <w:divsChild>
        <w:div w:id="2132623231">
          <w:marLeft w:val="0"/>
          <w:marRight w:val="0"/>
          <w:marTop w:val="0"/>
          <w:marBottom w:val="0"/>
          <w:divBdr>
            <w:top w:val="none" w:sz="0" w:space="0" w:color="auto"/>
            <w:left w:val="none" w:sz="0" w:space="0" w:color="auto"/>
            <w:bottom w:val="none" w:sz="0" w:space="0" w:color="auto"/>
            <w:right w:val="none" w:sz="0" w:space="0" w:color="auto"/>
          </w:divBdr>
        </w:div>
      </w:divsChild>
    </w:div>
    <w:div w:id="466821563">
      <w:bodyDiv w:val="1"/>
      <w:marLeft w:val="0"/>
      <w:marRight w:val="0"/>
      <w:marTop w:val="0"/>
      <w:marBottom w:val="0"/>
      <w:divBdr>
        <w:top w:val="none" w:sz="0" w:space="0" w:color="auto"/>
        <w:left w:val="none" w:sz="0" w:space="0" w:color="auto"/>
        <w:bottom w:val="none" w:sz="0" w:space="0" w:color="auto"/>
        <w:right w:val="none" w:sz="0" w:space="0" w:color="auto"/>
      </w:divBdr>
      <w:divsChild>
        <w:div w:id="1253860023">
          <w:marLeft w:val="0"/>
          <w:marRight w:val="0"/>
          <w:marTop w:val="0"/>
          <w:marBottom w:val="0"/>
          <w:divBdr>
            <w:top w:val="none" w:sz="0" w:space="0" w:color="auto"/>
            <w:left w:val="none" w:sz="0" w:space="0" w:color="auto"/>
            <w:bottom w:val="none" w:sz="0" w:space="0" w:color="auto"/>
            <w:right w:val="none" w:sz="0" w:space="0" w:color="auto"/>
          </w:divBdr>
        </w:div>
      </w:divsChild>
    </w:div>
    <w:div w:id="496847731">
      <w:bodyDiv w:val="1"/>
      <w:marLeft w:val="0"/>
      <w:marRight w:val="0"/>
      <w:marTop w:val="0"/>
      <w:marBottom w:val="0"/>
      <w:divBdr>
        <w:top w:val="none" w:sz="0" w:space="0" w:color="auto"/>
        <w:left w:val="none" w:sz="0" w:space="0" w:color="auto"/>
        <w:bottom w:val="none" w:sz="0" w:space="0" w:color="auto"/>
        <w:right w:val="none" w:sz="0" w:space="0" w:color="auto"/>
      </w:divBdr>
      <w:divsChild>
        <w:div w:id="1517843578">
          <w:marLeft w:val="0"/>
          <w:marRight w:val="0"/>
          <w:marTop w:val="0"/>
          <w:marBottom w:val="0"/>
          <w:divBdr>
            <w:top w:val="none" w:sz="0" w:space="0" w:color="auto"/>
            <w:left w:val="none" w:sz="0" w:space="0" w:color="auto"/>
            <w:bottom w:val="none" w:sz="0" w:space="0" w:color="auto"/>
            <w:right w:val="none" w:sz="0" w:space="0" w:color="auto"/>
          </w:divBdr>
        </w:div>
      </w:divsChild>
    </w:div>
    <w:div w:id="542907514">
      <w:bodyDiv w:val="1"/>
      <w:marLeft w:val="0"/>
      <w:marRight w:val="0"/>
      <w:marTop w:val="0"/>
      <w:marBottom w:val="0"/>
      <w:divBdr>
        <w:top w:val="none" w:sz="0" w:space="0" w:color="auto"/>
        <w:left w:val="none" w:sz="0" w:space="0" w:color="auto"/>
        <w:bottom w:val="none" w:sz="0" w:space="0" w:color="auto"/>
        <w:right w:val="none" w:sz="0" w:space="0" w:color="auto"/>
      </w:divBdr>
      <w:divsChild>
        <w:div w:id="1484194787">
          <w:marLeft w:val="0"/>
          <w:marRight w:val="0"/>
          <w:marTop w:val="0"/>
          <w:marBottom w:val="0"/>
          <w:divBdr>
            <w:top w:val="none" w:sz="0" w:space="0" w:color="auto"/>
            <w:left w:val="none" w:sz="0" w:space="0" w:color="auto"/>
            <w:bottom w:val="none" w:sz="0" w:space="0" w:color="auto"/>
            <w:right w:val="none" w:sz="0" w:space="0" w:color="auto"/>
          </w:divBdr>
        </w:div>
      </w:divsChild>
    </w:div>
    <w:div w:id="606812830">
      <w:bodyDiv w:val="1"/>
      <w:marLeft w:val="0"/>
      <w:marRight w:val="0"/>
      <w:marTop w:val="0"/>
      <w:marBottom w:val="0"/>
      <w:divBdr>
        <w:top w:val="none" w:sz="0" w:space="0" w:color="auto"/>
        <w:left w:val="none" w:sz="0" w:space="0" w:color="auto"/>
        <w:bottom w:val="none" w:sz="0" w:space="0" w:color="auto"/>
        <w:right w:val="none" w:sz="0" w:space="0" w:color="auto"/>
      </w:divBdr>
      <w:divsChild>
        <w:div w:id="2014524224">
          <w:marLeft w:val="0"/>
          <w:marRight w:val="0"/>
          <w:marTop w:val="0"/>
          <w:marBottom w:val="0"/>
          <w:divBdr>
            <w:top w:val="none" w:sz="0" w:space="0" w:color="auto"/>
            <w:left w:val="none" w:sz="0" w:space="0" w:color="auto"/>
            <w:bottom w:val="none" w:sz="0" w:space="0" w:color="auto"/>
            <w:right w:val="none" w:sz="0" w:space="0" w:color="auto"/>
          </w:divBdr>
        </w:div>
      </w:divsChild>
    </w:div>
    <w:div w:id="617495712">
      <w:bodyDiv w:val="1"/>
      <w:marLeft w:val="0"/>
      <w:marRight w:val="0"/>
      <w:marTop w:val="0"/>
      <w:marBottom w:val="0"/>
      <w:divBdr>
        <w:top w:val="none" w:sz="0" w:space="0" w:color="auto"/>
        <w:left w:val="none" w:sz="0" w:space="0" w:color="auto"/>
        <w:bottom w:val="none" w:sz="0" w:space="0" w:color="auto"/>
        <w:right w:val="none" w:sz="0" w:space="0" w:color="auto"/>
      </w:divBdr>
      <w:divsChild>
        <w:div w:id="287857258">
          <w:marLeft w:val="0"/>
          <w:marRight w:val="0"/>
          <w:marTop w:val="0"/>
          <w:marBottom w:val="0"/>
          <w:divBdr>
            <w:top w:val="none" w:sz="0" w:space="0" w:color="auto"/>
            <w:left w:val="none" w:sz="0" w:space="0" w:color="auto"/>
            <w:bottom w:val="none" w:sz="0" w:space="0" w:color="auto"/>
            <w:right w:val="none" w:sz="0" w:space="0" w:color="auto"/>
          </w:divBdr>
        </w:div>
      </w:divsChild>
    </w:div>
    <w:div w:id="677390719">
      <w:bodyDiv w:val="1"/>
      <w:marLeft w:val="0"/>
      <w:marRight w:val="0"/>
      <w:marTop w:val="0"/>
      <w:marBottom w:val="0"/>
      <w:divBdr>
        <w:top w:val="none" w:sz="0" w:space="0" w:color="auto"/>
        <w:left w:val="none" w:sz="0" w:space="0" w:color="auto"/>
        <w:bottom w:val="none" w:sz="0" w:space="0" w:color="auto"/>
        <w:right w:val="none" w:sz="0" w:space="0" w:color="auto"/>
      </w:divBdr>
      <w:divsChild>
        <w:div w:id="917056120">
          <w:marLeft w:val="0"/>
          <w:marRight w:val="0"/>
          <w:marTop w:val="0"/>
          <w:marBottom w:val="0"/>
          <w:divBdr>
            <w:top w:val="none" w:sz="0" w:space="0" w:color="auto"/>
            <w:left w:val="none" w:sz="0" w:space="0" w:color="auto"/>
            <w:bottom w:val="none" w:sz="0" w:space="0" w:color="auto"/>
            <w:right w:val="none" w:sz="0" w:space="0" w:color="auto"/>
          </w:divBdr>
          <w:divsChild>
            <w:div w:id="1999188026">
              <w:marLeft w:val="0"/>
              <w:marRight w:val="0"/>
              <w:marTop w:val="0"/>
              <w:marBottom w:val="0"/>
              <w:divBdr>
                <w:top w:val="none" w:sz="0" w:space="0" w:color="auto"/>
                <w:left w:val="none" w:sz="0" w:space="0" w:color="auto"/>
                <w:bottom w:val="none" w:sz="0" w:space="0" w:color="auto"/>
                <w:right w:val="none" w:sz="0" w:space="0" w:color="auto"/>
              </w:divBdr>
              <w:divsChild>
                <w:div w:id="1537767122">
                  <w:marLeft w:val="0"/>
                  <w:marRight w:val="0"/>
                  <w:marTop w:val="0"/>
                  <w:marBottom w:val="0"/>
                  <w:divBdr>
                    <w:top w:val="none" w:sz="0" w:space="0" w:color="auto"/>
                    <w:left w:val="none" w:sz="0" w:space="0" w:color="auto"/>
                    <w:bottom w:val="none" w:sz="0" w:space="0" w:color="auto"/>
                    <w:right w:val="none" w:sz="0" w:space="0" w:color="auto"/>
                  </w:divBdr>
                  <w:divsChild>
                    <w:div w:id="91266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05565">
          <w:marLeft w:val="0"/>
          <w:marRight w:val="0"/>
          <w:marTop w:val="0"/>
          <w:marBottom w:val="0"/>
          <w:divBdr>
            <w:top w:val="none" w:sz="0" w:space="0" w:color="auto"/>
            <w:left w:val="none" w:sz="0" w:space="0" w:color="auto"/>
            <w:bottom w:val="none" w:sz="0" w:space="0" w:color="auto"/>
            <w:right w:val="none" w:sz="0" w:space="0" w:color="auto"/>
          </w:divBdr>
          <w:divsChild>
            <w:div w:id="1293515899">
              <w:marLeft w:val="0"/>
              <w:marRight w:val="0"/>
              <w:marTop w:val="0"/>
              <w:marBottom w:val="0"/>
              <w:divBdr>
                <w:top w:val="none" w:sz="0" w:space="0" w:color="auto"/>
                <w:left w:val="none" w:sz="0" w:space="0" w:color="auto"/>
                <w:bottom w:val="none" w:sz="0" w:space="0" w:color="auto"/>
                <w:right w:val="none" w:sz="0" w:space="0" w:color="auto"/>
              </w:divBdr>
              <w:divsChild>
                <w:div w:id="1450050702">
                  <w:marLeft w:val="0"/>
                  <w:marRight w:val="0"/>
                  <w:marTop w:val="0"/>
                  <w:marBottom w:val="0"/>
                  <w:divBdr>
                    <w:top w:val="none" w:sz="0" w:space="0" w:color="auto"/>
                    <w:left w:val="none" w:sz="0" w:space="0" w:color="auto"/>
                    <w:bottom w:val="none" w:sz="0" w:space="0" w:color="auto"/>
                    <w:right w:val="none" w:sz="0" w:space="0" w:color="auto"/>
                  </w:divBdr>
                  <w:divsChild>
                    <w:div w:id="16181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533528">
      <w:bodyDiv w:val="1"/>
      <w:marLeft w:val="0"/>
      <w:marRight w:val="0"/>
      <w:marTop w:val="0"/>
      <w:marBottom w:val="0"/>
      <w:divBdr>
        <w:top w:val="none" w:sz="0" w:space="0" w:color="auto"/>
        <w:left w:val="none" w:sz="0" w:space="0" w:color="auto"/>
        <w:bottom w:val="none" w:sz="0" w:space="0" w:color="auto"/>
        <w:right w:val="none" w:sz="0" w:space="0" w:color="auto"/>
      </w:divBdr>
      <w:divsChild>
        <w:div w:id="1883594079">
          <w:marLeft w:val="0"/>
          <w:marRight w:val="0"/>
          <w:marTop w:val="0"/>
          <w:marBottom w:val="0"/>
          <w:divBdr>
            <w:top w:val="none" w:sz="0" w:space="0" w:color="auto"/>
            <w:left w:val="none" w:sz="0" w:space="0" w:color="auto"/>
            <w:bottom w:val="none" w:sz="0" w:space="0" w:color="auto"/>
            <w:right w:val="none" w:sz="0" w:space="0" w:color="auto"/>
          </w:divBdr>
        </w:div>
      </w:divsChild>
    </w:div>
    <w:div w:id="764768058">
      <w:bodyDiv w:val="1"/>
      <w:marLeft w:val="0"/>
      <w:marRight w:val="0"/>
      <w:marTop w:val="0"/>
      <w:marBottom w:val="0"/>
      <w:divBdr>
        <w:top w:val="none" w:sz="0" w:space="0" w:color="auto"/>
        <w:left w:val="none" w:sz="0" w:space="0" w:color="auto"/>
        <w:bottom w:val="none" w:sz="0" w:space="0" w:color="auto"/>
        <w:right w:val="none" w:sz="0" w:space="0" w:color="auto"/>
      </w:divBdr>
    </w:div>
    <w:div w:id="781995917">
      <w:bodyDiv w:val="1"/>
      <w:marLeft w:val="0"/>
      <w:marRight w:val="0"/>
      <w:marTop w:val="0"/>
      <w:marBottom w:val="0"/>
      <w:divBdr>
        <w:top w:val="none" w:sz="0" w:space="0" w:color="auto"/>
        <w:left w:val="none" w:sz="0" w:space="0" w:color="auto"/>
        <w:bottom w:val="none" w:sz="0" w:space="0" w:color="auto"/>
        <w:right w:val="none" w:sz="0" w:space="0" w:color="auto"/>
      </w:divBdr>
      <w:divsChild>
        <w:div w:id="124083304">
          <w:marLeft w:val="0"/>
          <w:marRight w:val="0"/>
          <w:marTop w:val="0"/>
          <w:marBottom w:val="0"/>
          <w:divBdr>
            <w:top w:val="none" w:sz="0" w:space="0" w:color="auto"/>
            <w:left w:val="none" w:sz="0" w:space="0" w:color="auto"/>
            <w:bottom w:val="none" w:sz="0" w:space="0" w:color="auto"/>
            <w:right w:val="none" w:sz="0" w:space="0" w:color="auto"/>
          </w:divBdr>
        </w:div>
      </w:divsChild>
    </w:div>
    <w:div w:id="1037045380">
      <w:bodyDiv w:val="1"/>
      <w:marLeft w:val="0"/>
      <w:marRight w:val="0"/>
      <w:marTop w:val="0"/>
      <w:marBottom w:val="0"/>
      <w:divBdr>
        <w:top w:val="none" w:sz="0" w:space="0" w:color="auto"/>
        <w:left w:val="none" w:sz="0" w:space="0" w:color="auto"/>
        <w:bottom w:val="none" w:sz="0" w:space="0" w:color="auto"/>
        <w:right w:val="none" w:sz="0" w:space="0" w:color="auto"/>
      </w:divBdr>
      <w:divsChild>
        <w:div w:id="309798306">
          <w:marLeft w:val="0"/>
          <w:marRight w:val="0"/>
          <w:marTop w:val="0"/>
          <w:marBottom w:val="0"/>
          <w:divBdr>
            <w:top w:val="none" w:sz="0" w:space="0" w:color="auto"/>
            <w:left w:val="none" w:sz="0" w:space="0" w:color="auto"/>
            <w:bottom w:val="none" w:sz="0" w:space="0" w:color="auto"/>
            <w:right w:val="none" w:sz="0" w:space="0" w:color="auto"/>
          </w:divBdr>
        </w:div>
      </w:divsChild>
    </w:div>
    <w:div w:id="1211189083">
      <w:bodyDiv w:val="1"/>
      <w:marLeft w:val="0"/>
      <w:marRight w:val="0"/>
      <w:marTop w:val="0"/>
      <w:marBottom w:val="0"/>
      <w:divBdr>
        <w:top w:val="none" w:sz="0" w:space="0" w:color="auto"/>
        <w:left w:val="none" w:sz="0" w:space="0" w:color="auto"/>
        <w:bottom w:val="none" w:sz="0" w:space="0" w:color="auto"/>
        <w:right w:val="none" w:sz="0" w:space="0" w:color="auto"/>
      </w:divBdr>
      <w:divsChild>
        <w:div w:id="1083256940">
          <w:marLeft w:val="0"/>
          <w:marRight w:val="0"/>
          <w:marTop w:val="0"/>
          <w:marBottom w:val="0"/>
          <w:divBdr>
            <w:top w:val="none" w:sz="0" w:space="0" w:color="auto"/>
            <w:left w:val="none" w:sz="0" w:space="0" w:color="auto"/>
            <w:bottom w:val="none" w:sz="0" w:space="0" w:color="auto"/>
            <w:right w:val="none" w:sz="0" w:space="0" w:color="auto"/>
          </w:divBdr>
        </w:div>
      </w:divsChild>
    </w:div>
    <w:div w:id="1428766654">
      <w:bodyDiv w:val="1"/>
      <w:marLeft w:val="0"/>
      <w:marRight w:val="0"/>
      <w:marTop w:val="0"/>
      <w:marBottom w:val="0"/>
      <w:divBdr>
        <w:top w:val="none" w:sz="0" w:space="0" w:color="auto"/>
        <w:left w:val="none" w:sz="0" w:space="0" w:color="auto"/>
        <w:bottom w:val="none" w:sz="0" w:space="0" w:color="auto"/>
        <w:right w:val="none" w:sz="0" w:space="0" w:color="auto"/>
      </w:divBdr>
      <w:divsChild>
        <w:div w:id="96950037">
          <w:marLeft w:val="0"/>
          <w:marRight w:val="0"/>
          <w:marTop w:val="0"/>
          <w:marBottom w:val="0"/>
          <w:divBdr>
            <w:top w:val="none" w:sz="0" w:space="0" w:color="auto"/>
            <w:left w:val="none" w:sz="0" w:space="0" w:color="auto"/>
            <w:bottom w:val="none" w:sz="0" w:space="0" w:color="auto"/>
            <w:right w:val="none" w:sz="0" w:space="0" w:color="auto"/>
          </w:divBdr>
        </w:div>
      </w:divsChild>
    </w:div>
    <w:div w:id="1451893316">
      <w:bodyDiv w:val="1"/>
      <w:marLeft w:val="0"/>
      <w:marRight w:val="0"/>
      <w:marTop w:val="0"/>
      <w:marBottom w:val="0"/>
      <w:divBdr>
        <w:top w:val="none" w:sz="0" w:space="0" w:color="auto"/>
        <w:left w:val="none" w:sz="0" w:space="0" w:color="auto"/>
        <w:bottom w:val="none" w:sz="0" w:space="0" w:color="auto"/>
        <w:right w:val="none" w:sz="0" w:space="0" w:color="auto"/>
      </w:divBdr>
      <w:divsChild>
        <w:div w:id="747576043">
          <w:marLeft w:val="0"/>
          <w:marRight w:val="0"/>
          <w:marTop w:val="0"/>
          <w:marBottom w:val="0"/>
          <w:divBdr>
            <w:top w:val="none" w:sz="0" w:space="0" w:color="auto"/>
            <w:left w:val="none" w:sz="0" w:space="0" w:color="auto"/>
            <w:bottom w:val="none" w:sz="0" w:space="0" w:color="auto"/>
            <w:right w:val="none" w:sz="0" w:space="0" w:color="auto"/>
          </w:divBdr>
          <w:divsChild>
            <w:div w:id="2082829191">
              <w:marLeft w:val="0"/>
              <w:marRight w:val="0"/>
              <w:marTop w:val="0"/>
              <w:marBottom w:val="0"/>
              <w:divBdr>
                <w:top w:val="none" w:sz="0" w:space="0" w:color="auto"/>
                <w:left w:val="none" w:sz="0" w:space="0" w:color="auto"/>
                <w:bottom w:val="none" w:sz="0" w:space="0" w:color="auto"/>
                <w:right w:val="none" w:sz="0" w:space="0" w:color="auto"/>
              </w:divBdr>
              <w:divsChild>
                <w:div w:id="1543832743">
                  <w:marLeft w:val="0"/>
                  <w:marRight w:val="0"/>
                  <w:marTop w:val="0"/>
                  <w:marBottom w:val="0"/>
                  <w:divBdr>
                    <w:top w:val="none" w:sz="0" w:space="0" w:color="auto"/>
                    <w:left w:val="none" w:sz="0" w:space="0" w:color="auto"/>
                    <w:bottom w:val="none" w:sz="0" w:space="0" w:color="auto"/>
                    <w:right w:val="none" w:sz="0" w:space="0" w:color="auto"/>
                  </w:divBdr>
                  <w:divsChild>
                    <w:div w:id="48150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01344">
          <w:marLeft w:val="0"/>
          <w:marRight w:val="0"/>
          <w:marTop w:val="0"/>
          <w:marBottom w:val="0"/>
          <w:divBdr>
            <w:top w:val="none" w:sz="0" w:space="0" w:color="auto"/>
            <w:left w:val="none" w:sz="0" w:space="0" w:color="auto"/>
            <w:bottom w:val="none" w:sz="0" w:space="0" w:color="auto"/>
            <w:right w:val="none" w:sz="0" w:space="0" w:color="auto"/>
          </w:divBdr>
          <w:divsChild>
            <w:div w:id="1112750023">
              <w:marLeft w:val="0"/>
              <w:marRight w:val="0"/>
              <w:marTop w:val="0"/>
              <w:marBottom w:val="0"/>
              <w:divBdr>
                <w:top w:val="none" w:sz="0" w:space="0" w:color="auto"/>
                <w:left w:val="none" w:sz="0" w:space="0" w:color="auto"/>
                <w:bottom w:val="none" w:sz="0" w:space="0" w:color="auto"/>
                <w:right w:val="none" w:sz="0" w:space="0" w:color="auto"/>
              </w:divBdr>
              <w:divsChild>
                <w:div w:id="186255345">
                  <w:marLeft w:val="0"/>
                  <w:marRight w:val="0"/>
                  <w:marTop w:val="0"/>
                  <w:marBottom w:val="0"/>
                  <w:divBdr>
                    <w:top w:val="none" w:sz="0" w:space="0" w:color="auto"/>
                    <w:left w:val="none" w:sz="0" w:space="0" w:color="auto"/>
                    <w:bottom w:val="none" w:sz="0" w:space="0" w:color="auto"/>
                    <w:right w:val="none" w:sz="0" w:space="0" w:color="auto"/>
                  </w:divBdr>
                  <w:divsChild>
                    <w:div w:id="93009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076939">
      <w:bodyDiv w:val="1"/>
      <w:marLeft w:val="0"/>
      <w:marRight w:val="0"/>
      <w:marTop w:val="0"/>
      <w:marBottom w:val="0"/>
      <w:divBdr>
        <w:top w:val="none" w:sz="0" w:space="0" w:color="auto"/>
        <w:left w:val="none" w:sz="0" w:space="0" w:color="auto"/>
        <w:bottom w:val="none" w:sz="0" w:space="0" w:color="auto"/>
        <w:right w:val="none" w:sz="0" w:space="0" w:color="auto"/>
      </w:divBdr>
      <w:divsChild>
        <w:div w:id="179708319">
          <w:marLeft w:val="0"/>
          <w:marRight w:val="0"/>
          <w:marTop w:val="0"/>
          <w:marBottom w:val="0"/>
          <w:divBdr>
            <w:top w:val="none" w:sz="0" w:space="0" w:color="auto"/>
            <w:left w:val="none" w:sz="0" w:space="0" w:color="auto"/>
            <w:bottom w:val="none" w:sz="0" w:space="0" w:color="auto"/>
            <w:right w:val="none" w:sz="0" w:space="0" w:color="auto"/>
          </w:divBdr>
        </w:div>
      </w:divsChild>
    </w:div>
    <w:div w:id="1642077100">
      <w:bodyDiv w:val="1"/>
      <w:marLeft w:val="0"/>
      <w:marRight w:val="0"/>
      <w:marTop w:val="0"/>
      <w:marBottom w:val="0"/>
      <w:divBdr>
        <w:top w:val="none" w:sz="0" w:space="0" w:color="auto"/>
        <w:left w:val="none" w:sz="0" w:space="0" w:color="auto"/>
        <w:bottom w:val="none" w:sz="0" w:space="0" w:color="auto"/>
        <w:right w:val="none" w:sz="0" w:space="0" w:color="auto"/>
      </w:divBdr>
      <w:divsChild>
        <w:div w:id="1080711924">
          <w:marLeft w:val="0"/>
          <w:marRight w:val="0"/>
          <w:marTop w:val="0"/>
          <w:marBottom w:val="0"/>
          <w:divBdr>
            <w:top w:val="none" w:sz="0" w:space="0" w:color="auto"/>
            <w:left w:val="none" w:sz="0" w:space="0" w:color="auto"/>
            <w:bottom w:val="none" w:sz="0" w:space="0" w:color="auto"/>
            <w:right w:val="none" w:sz="0" w:space="0" w:color="auto"/>
          </w:divBdr>
        </w:div>
      </w:divsChild>
    </w:div>
    <w:div w:id="1876503425">
      <w:bodyDiv w:val="1"/>
      <w:marLeft w:val="0"/>
      <w:marRight w:val="0"/>
      <w:marTop w:val="0"/>
      <w:marBottom w:val="0"/>
      <w:divBdr>
        <w:top w:val="none" w:sz="0" w:space="0" w:color="auto"/>
        <w:left w:val="none" w:sz="0" w:space="0" w:color="auto"/>
        <w:bottom w:val="none" w:sz="0" w:space="0" w:color="auto"/>
        <w:right w:val="none" w:sz="0" w:space="0" w:color="auto"/>
      </w:divBdr>
      <w:divsChild>
        <w:div w:id="801994346">
          <w:marLeft w:val="0"/>
          <w:marRight w:val="0"/>
          <w:marTop w:val="0"/>
          <w:marBottom w:val="0"/>
          <w:divBdr>
            <w:top w:val="none" w:sz="0" w:space="0" w:color="auto"/>
            <w:left w:val="none" w:sz="0" w:space="0" w:color="auto"/>
            <w:bottom w:val="none" w:sz="0" w:space="0" w:color="auto"/>
            <w:right w:val="none" w:sz="0" w:space="0" w:color="auto"/>
          </w:divBdr>
        </w:div>
      </w:divsChild>
    </w:div>
    <w:div w:id="1997806362">
      <w:bodyDiv w:val="1"/>
      <w:marLeft w:val="0"/>
      <w:marRight w:val="0"/>
      <w:marTop w:val="0"/>
      <w:marBottom w:val="0"/>
      <w:divBdr>
        <w:top w:val="none" w:sz="0" w:space="0" w:color="auto"/>
        <w:left w:val="none" w:sz="0" w:space="0" w:color="auto"/>
        <w:bottom w:val="none" w:sz="0" w:space="0" w:color="auto"/>
        <w:right w:val="none" w:sz="0" w:space="0" w:color="auto"/>
      </w:divBdr>
      <w:divsChild>
        <w:div w:id="1441342856">
          <w:marLeft w:val="0"/>
          <w:marRight w:val="0"/>
          <w:marTop w:val="0"/>
          <w:marBottom w:val="0"/>
          <w:divBdr>
            <w:top w:val="none" w:sz="0" w:space="0" w:color="auto"/>
            <w:left w:val="none" w:sz="0" w:space="0" w:color="auto"/>
            <w:bottom w:val="none" w:sz="0" w:space="0" w:color="auto"/>
            <w:right w:val="none" w:sz="0" w:space="0" w:color="auto"/>
          </w:divBdr>
        </w:div>
      </w:divsChild>
    </w:div>
    <w:div w:id="2138794550">
      <w:bodyDiv w:val="1"/>
      <w:marLeft w:val="0"/>
      <w:marRight w:val="0"/>
      <w:marTop w:val="0"/>
      <w:marBottom w:val="0"/>
      <w:divBdr>
        <w:top w:val="none" w:sz="0" w:space="0" w:color="auto"/>
        <w:left w:val="none" w:sz="0" w:space="0" w:color="auto"/>
        <w:bottom w:val="none" w:sz="0" w:space="0" w:color="auto"/>
        <w:right w:val="none" w:sz="0" w:space="0" w:color="auto"/>
      </w:divBdr>
      <w:divsChild>
        <w:div w:id="9241440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diagramData" Target="diagrams/data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eader" Target="header7.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diagramLayout" Target="diagrams/layout1.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microsoft.com/office/2007/relationships/diagramDrawing" Target="diagrams/drawing1.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diagramQuickStyle" Target="diagrams/quickStyle1.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diagramColors" Target="diagrams/colors1.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61" Type="http://schemas.openxmlformats.org/officeDocument/2006/relationships/image" Target="media/image37.png"/><Relationship Id="rId82"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481336C-6E84-4C2E-9D76-D371E5F6B5E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09027A3B-0027-46E6-ABAD-8D8B0C796589}">
      <dgm:prSet phldrT="[Text]"/>
      <dgm:spPr>
        <a:solidFill>
          <a:schemeClr val="accent1"/>
        </a:solidFill>
        <a:ln>
          <a:solidFill>
            <a:schemeClr val="accent1"/>
          </a:solidFill>
        </a:ln>
      </dgm:spPr>
      <dgm:t>
        <a:bodyPr/>
        <a:lstStyle/>
        <a:p>
          <a:r>
            <a:rPr lang="en-US"/>
            <a:t>Phòng Khám UCM</a:t>
          </a:r>
        </a:p>
      </dgm:t>
    </dgm:pt>
    <dgm:pt modelId="{B03177E4-4904-4770-A3DB-767837508A12}" type="parTrans" cxnId="{C94ADC26-DD6E-424F-B822-8D807FE2CCBC}">
      <dgm:prSet/>
      <dgm:spPr/>
      <dgm:t>
        <a:bodyPr/>
        <a:lstStyle/>
        <a:p>
          <a:endParaRPr lang="en-US"/>
        </a:p>
      </dgm:t>
    </dgm:pt>
    <dgm:pt modelId="{336497B4-4BEA-4F29-B5D5-EE18CAC1454D}" type="sibTrans" cxnId="{C94ADC26-DD6E-424F-B822-8D807FE2CCBC}">
      <dgm:prSet/>
      <dgm:spPr/>
      <dgm:t>
        <a:bodyPr/>
        <a:lstStyle/>
        <a:p>
          <a:endParaRPr lang="en-US"/>
        </a:p>
      </dgm:t>
    </dgm:pt>
    <dgm:pt modelId="{24F79F7B-3D96-452A-B483-5F406F6C773D}">
      <dgm:prSet/>
      <dgm:spPr/>
      <dgm:t>
        <a:bodyPr/>
        <a:lstStyle/>
        <a:p>
          <a:r>
            <a:rPr lang="en-US"/>
            <a:t>Giám Đốc</a:t>
          </a:r>
        </a:p>
      </dgm:t>
    </dgm:pt>
    <dgm:pt modelId="{78AA2EA1-84CD-4663-904F-CA1E48F16566}" type="parTrans" cxnId="{5043DD2E-5225-42F4-859A-FECCA41CF098}">
      <dgm:prSet/>
      <dgm:spPr/>
      <dgm:t>
        <a:bodyPr/>
        <a:lstStyle/>
        <a:p>
          <a:endParaRPr lang="en-US"/>
        </a:p>
      </dgm:t>
    </dgm:pt>
    <dgm:pt modelId="{0521E917-9826-4E11-8E4F-541FC35B9E6B}" type="sibTrans" cxnId="{5043DD2E-5225-42F4-859A-FECCA41CF098}">
      <dgm:prSet/>
      <dgm:spPr/>
      <dgm:t>
        <a:bodyPr/>
        <a:lstStyle/>
        <a:p>
          <a:endParaRPr lang="en-US"/>
        </a:p>
      </dgm:t>
    </dgm:pt>
    <dgm:pt modelId="{B5B648E2-5F85-4DAD-A265-E349CFCAE7F0}">
      <dgm:prSet/>
      <dgm:spPr/>
      <dgm:t>
        <a:bodyPr/>
        <a:lstStyle/>
        <a:p>
          <a:r>
            <a:rPr lang="en-US"/>
            <a:t>Phòng Ban Khám Bệnh</a:t>
          </a:r>
        </a:p>
      </dgm:t>
    </dgm:pt>
    <dgm:pt modelId="{39815642-80FD-4F1F-8884-3E5A108C71AC}" type="parTrans" cxnId="{7F905F0E-F0C6-49AC-9D40-4C624BFA20F2}">
      <dgm:prSet/>
      <dgm:spPr/>
      <dgm:t>
        <a:bodyPr/>
        <a:lstStyle/>
        <a:p>
          <a:endParaRPr lang="en-US"/>
        </a:p>
      </dgm:t>
    </dgm:pt>
    <dgm:pt modelId="{1B13224F-02CE-4688-B24E-C20061721AFC}" type="sibTrans" cxnId="{7F905F0E-F0C6-49AC-9D40-4C624BFA20F2}">
      <dgm:prSet/>
      <dgm:spPr/>
      <dgm:t>
        <a:bodyPr/>
        <a:lstStyle/>
        <a:p>
          <a:endParaRPr lang="en-US"/>
        </a:p>
      </dgm:t>
    </dgm:pt>
    <dgm:pt modelId="{B04C65A7-2D5D-463C-A7EE-08A08930058B}">
      <dgm:prSet/>
      <dgm:spPr/>
      <dgm:t>
        <a:bodyPr/>
        <a:lstStyle/>
        <a:p>
          <a:r>
            <a:rPr lang="en-US"/>
            <a:t>Bác Sĩ</a:t>
          </a:r>
        </a:p>
      </dgm:t>
    </dgm:pt>
    <dgm:pt modelId="{DF03E2E3-238E-4CC0-A6FA-D6A48A358366}" type="parTrans" cxnId="{0F1A2A53-27BA-4665-869C-09FCAA53F33B}">
      <dgm:prSet/>
      <dgm:spPr/>
      <dgm:t>
        <a:bodyPr/>
        <a:lstStyle/>
        <a:p>
          <a:endParaRPr lang="en-US"/>
        </a:p>
      </dgm:t>
    </dgm:pt>
    <dgm:pt modelId="{7AD6C768-E7A9-493E-B8AC-2D89EE380D2D}" type="sibTrans" cxnId="{0F1A2A53-27BA-4665-869C-09FCAA53F33B}">
      <dgm:prSet/>
      <dgm:spPr/>
      <dgm:t>
        <a:bodyPr/>
        <a:lstStyle/>
        <a:p>
          <a:endParaRPr lang="en-US"/>
        </a:p>
      </dgm:t>
    </dgm:pt>
    <dgm:pt modelId="{CDE07572-567C-4BE0-BFC0-3F94B4839571}">
      <dgm:prSet/>
      <dgm:spPr/>
      <dgm:t>
        <a:bodyPr/>
        <a:lstStyle/>
        <a:p>
          <a:r>
            <a:rPr lang="en-US"/>
            <a:t>Phòng Ban Xét Nghiệm</a:t>
          </a:r>
        </a:p>
      </dgm:t>
    </dgm:pt>
    <dgm:pt modelId="{8D4221EA-7851-4D49-A9EF-24E552BD342F}" type="parTrans" cxnId="{2FAE5044-EAFA-4E84-92B7-6E3E18B12845}">
      <dgm:prSet/>
      <dgm:spPr/>
      <dgm:t>
        <a:bodyPr/>
        <a:lstStyle/>
        <a:p>
          <a:endParaRPr lang="en-US"/>
        </a:p>
      </dgm:t>
    </dgm:pt>
    <dgm:pt modelId="{98CB4AE7-29E9-48EB-9360-D713FDCA44DC}" type="sibTrans" cxnId="{2FAE5044-EAFA-4E84-92B7-6E3E18B12845}">
      <dgm:prSet/>
      <dgm:spPr/>
      <dgm:t>
        <a:bodyPr/>
        <a:lstStyle/>
        <a:p>
          <a:endParaRPr lang="en-US"/>
        </a:p>
      </dgm:t>
    </dgm:pt>
    <dgm:pt modelId="{6A2F27D9-8724-45F0-AFC0-DBC93C2EEF7B}">
      <dgm:prSet/>
      <dgm:spPr/>
      <dgm:t>
        <a:bodyPr/>
        <a:lstStyle/>
        <a:p>
          <a:r>
            <a:rPr lang="en-US"/>
            <a:t>Nhân Viên Xét Nghiệm</a:t>
          </a:r>
        </a:p>
      </dgm:t>
    </dgm:pt>
    <dgm:pt modelId="{D8565FEC-9581-4978-9C7E-C28F294B7699}" type="parTrans" cxnId="{AFAA4BE4-08C2-4F74-97AF-AB96D7393213}">
      <dgm:prSet/>
      <dgm:spPr/>
      <dgm:t>
        <a:bodyPr/>
        <a:lstStyle/>
        <a:p>
          <a:endParaRPr lang="en-US"/>
        </a:p>
      </dgm:t>
    </dgm:pt>
    <dgm:pt modelId="{BA79175B-C3CF-4B30-B245-88916799310B}" type="sibTrans" cxnId="{AFAA4BE4-08C2-4F74-97AF-AB96D7393213}">
      <dgm:prSet/>
      <dgm:spPr/>
      <dgm:t>
        <a:bodyPr/>
        <a:lstStyle/>
        <a:p>
          <a:endParaRPr lang="en-US"/>
        </a:p>
      </dgm:t>
    </dgm:pt>
    <dgm:pt modelId="{C1E91702-4F1C-449D-9B32-FBEB9093C28E}">
      <dgm:prSet/>
      <dgm:spPr/>
      <dgm:t>
        <a:bodyPr/>
        <a:lstStyle/>
        <a:p>
          <a:r>
            <a:rPr lang="en-US"/>
            <a:t>Phòng Ban Hành Chính</a:t>
          </a:r>
        </a:p>
      </dgm:t>
    </dgm:pt>
    <dgm:pt modelId="{8B04B06C-920F-4C4C-9A86-33E0D07726E6}" type="parTrans" cxnId="{71C95D42-ADBF-4786-997E-4384BA12FDBC}">
      <dgm:prSet/>
      <dgm:spPr/>
      <dgm:t>
        <a:bodyPr/>
        <a:lstStyle/>
        <a:p>
          <a:endParaRPr lang="en-US"/>
        </a:p>
      </dgm:t>
    </dgm:pt>
    <dgm:pt modelId="{9E950F82-9D47-4ACD-B25A-D93EC6E25782}" type="sibTrans" cxnId="{71C95D42-ADBF-4786-997E-4384BA12FDBC}">
      <dgm:prSet/>
      <dgm:spPr/>
      <dgm:t>
        <a:bodyPr/>
        <a:lstStyle/>
        <a:p>
          <a:endParaRPr lang="en-US"/>
        </a:p>
      </dgm:t>
    </dgm:pt>
    <dgm:pt modelId="{D080409B-293A-46A7-8B7C-0C461677BF93}">
      <dgm:prSet/>
      <dgm:spPr/>
      <dgm:t>
        <a:bodyPr/>
        <a:lstStyle/>
        <a:p>
          <a:r>
            <a:rPr lang="en-US"/>
            <a:t>Lễ Tân</a:t>
          </a:r>
        </a:p>
      </dgm:t>
    </dgm:pt>
    <dgm:pt modelId="{19F459B1-2B2F-49B5-A9A3-80486D65A46C}" type="parTrans" cxnId="{08D4A0C8-9097-4BCF-8C1A-EAC624D840B2}">
      <dgm:prSet/>
      <dgm:spPr/>
      <dgm:t>
        <a:bodyPr/>
        <a:lstStyle/>
        <a:p>
          <a:endParaRPr lang="en-US"/>
        </a:p>
      </dgm:t>
    </dgm:pt>
    <dgm:pt modelId="{DE480F52-1941-489B-B614-84864A2C696D}" type="sibTrans" cxnId="{08D4A0C8-9097-4BCF-8C1A-EAC624D840B2}">
      <dgm:prSet/>
      <dgm:spPr/>
      <dgm:t>
        <a:bodyPr/>
        <a:lstStyle/>
        <a:p>
          <a:endParaRPr lang="en-US"/>
        </a:p>
      </dgm:t>
    </dgm:pt>
    <dgm:pt modelId="{DD03BAA1-3990-43AB-B08A-24E1368BC14E}">
      <dgm:prSet/>
      <dgm:spPr/>
      <dgm:t>
        <a:bodyPr/>
        <a:lstStyle/>
        <a:p>
          <a:r>
            <a:rPr lang="en-US"/>
            <a:t>Phòng Ban Quản Trị</a:t>
          </a:r>
        </a:p>
      </dgm:t>
    </dgm:pt>
    <dgm:pt modelId="{C0F2903E-37DF-4819-B528-A9295B71485C}" type="parTrans" cxnId="{7CB5B384-9B7E-461C-B48E-3E02B3DA1858}">
      <dgm:prSet/>
      <dgm:spPr/>
      <dgm:t>
        <a:bodyPr/>
        <a:lstStyle/>
        <a:p>
          <a:endParaRPr lang="en-US"/>
        </a:p>
      </dgm:t>
    </dgm:pt>
    <dgm:pt modelId="{A23ECDB6-76D0-469F-96CF-2CB7313AB994}" type="sibTrans" cxnId="{7CB5B384-9B7E-461C-B48E-3E02B3DA1858}">
      <dgm:prSet/>
      <dgm:spPr/>
      <dgm:t>
        <a:bodyPr/>
        <a:lstStyle/>
        <a:p>
          <a:endParaRPr lang="en-US"/>
        </a:p>
      </dgm:t>
    </dgm:pt>
    <dgm:pt modelId="{8F34831C-F089-4772-9384-D33FC8B7A491}">
      <dgm:prSet/>
      <dgm:spPr/>
      <dgm:t>
        <a:bodyPr/>
        <a:lstStyle/>
        <a:p>
          <a:r>
            <a:rPr lang="en-US"/>
            <a:t>Nhân Viên Quản Trị</a:t>
          </a:r>
        </a:p>
      </dgm:t>
    </dgm:pt>
    <dgm:pt modelId="{D7A3D2DA-C12E-4D24-9F41-1E96A56442E0}" type="parTrans" cxnId="{DD36FDF0-F57B-4058-89D2-A8D2A7153416}">
      <dgm:prSet/>
      <dgm:spPr/>
      <dgm:t>
        <a:bodyPr/>
        <a:lstStyle/>
        <a:p>
          <a:endParaRPr lang="en-US"/>
        </a:p>
      </dgm:t>
    </dgm:pt>
    <dgm:pt modelId="{BA80300E-D214-4FAA-B9BA-67B965ADE6F2}" type="sibTrans" cxnId="{DD36FDF0-F57B-4058-89D2-A8D2A7153416}">
      <dgm:prSet/>
      <dgm:spPr/>
      <dgm:t>
        <a:bodyPr/>
        <a:lstStyle/>
        <a:p>
          <a:endParaRPr lang="en-US"/>
        </a:p>
      </dgm:t>
    </dgm:pt>
    <dgm:pt modelId="{3739411B-F372-47CC-BB5D-5EF80D15FC4D}" type="pres">
      <dgm:prSet presAssocID="{D481336C-6E84-4C2E-9D76-D371E5F6B5E0}" presName="hierChild1" presStyleCnt="0">
        <dgm:presLayoutVars>
          <dgm:orgChart val="1"/>
          <dgm:chPref val="1"/>
          <dgm:dir/>
          <dgm:animOne val="branch"/>
          <dgm:animLvl val="lvl"/>
          <dgm:resizeHandles/>
        </dgm:presLayoutVars>
      </dgm:prSet>
      <dgm:spPr/>
    </dgm:pt>
    <dgm:pt modelId="{42C9816B-13DB-447A-80F5-F71963E6A480}" type="pres">
      <dgm:prSet presAssocID="{09027A3B-0027-46E6-ABAD-8D8B0C796589}" presName="hierRoot1" presStyleCnt="0">
        <dgm:presLayoutVars>
          <dgm:hierBranch val="init"/>
        </dgm:presLayoutVars>
      </dgm:prSet>
      <dgm:spPr/>
    </dgm:pt>
    <dgm:pt modelId="{D371872D-3893-4D25-BA2E-6B8AC6A93259}" type="pres">
      <dgm:prSet presAssocID="{09027A3B-0027-46E6-ABAD-8D8B0C796589}" presName="rootComposite1" presStyleCnt="0"/>
      <dgm:spPr/>
    </dgm:pt>
    <dgm:pt modelId="{E00DC46F-B184-4162-9EBE-ADA9FDA39C0F}" type="pres">
      <dgm:prSet presAssocID="{09027A3B-0027-46E6-ABAD-8D8B0C796589}" presName="rootText1" presStyleLbl="node0" presStyleIdx="0" presStyleCnt="1">
        <dgm:presLayoutVars>
          <dgm:chPref val="3"/>
        </dgm:presLayoutVars>
      </dgm:prSet>
      <dgm:spPr/>
    </dgm:pt>
    <dgm:pt modelId="{A8C6D179-5B4D-498D-A3B4-C343D62907F9}" type="pres">
      <dgm:prSet presAssocID="{09027A3B-0027-46E6-ABAD-8D8B0C796589}" presName="rootConnector1" presStyleLbl="node1" presStyleIdx="0" presStyleCnt="0"/>
      <dgm:spPr/>
    </dgm:pt>
    <dgm:pt modelId="{3A09C5D9-9914-4BD1-B3B3-E1F9107D11CB}" type="pres">
      <dgm:prSet presAssocID="{09027A3B-0027-46E6-ABAD-8D8B0C796589}" presName="hierChild2" presStyleCnt="0"/>
      <dgm:spPr/>
    </dgm:pt>
    <dgm:pt modelId="{4C5909DC-B1AC-48CD-9774-330B8F0D3871}" type="pres">
      <dgm:prSet presAssocID="{78AA2EA1-84CD-4663-904F-CA1E48F16566}" presName="Name37" presStyleLbl="parChTrans1D2" presStyleIdx="0" presStyleCnt="1"/>
      <dgm:spPr/>
    </dgm:pt>
    <dgm:pt modelId="{8E888B29-E37B-4CBF-94D8-05F2D54BA1DE}" type="pres">
      <dgm:prSet presAssocID="{24F79F7B-3D96-452A-B483-5F406F6C773D}" presName="hierRoot2" presStyleCnt="0">
        <dgm:presLayoutVars>
          <dgm:hierBranch val="init"/>
        </dgm:presLayoutVars>
      </dgm:prSet>
      <dgm:spPr/>
    </dgm:pt>
    <dgm:pt modelId="{5798B8BB-9E01-4176-ABAD-32B374045933}" type="pres">
      <dgm:prSet presAssocID="{24F79F7B-3D96-452A-B483-5F406F6C773D}" presName="rootComposite" presStyleCnt="0"/>
      <dgm:spPr/>
    </dgm:pt>
    <dgm:pt modelId="{6CA287E0-505B-47B6-AD94-24AD3C9F3F9E}" type="pres">
      <dgm:prSet presAssocID="{24F79F7B-3D96-452A-B483-5F406F6C773D}" presName="rootText" presStyleLbl="node2" presStyleIdx="0" presStyleCnt="1">
        <dgm:presLayoutVars>
          <dgm:chPref val="3"/>
        </dgm:presLayoutVars>
      </dgm:prSet>
      <dgm:spPr/>
    </dgm:pt>
    <dgm:pt modelId="{F99CCDAC-AA37-43A6-8302-E280A71A48D0}" type="pres">
      <dgm:prSet presAssocID="{24F79F7B-3D96-452A-B483-5F406F6C773D}" presName="rootConnector" presStyleLbl="node2" presStyleIdx="0" presStyleCnt="1"/>
      <dgm:spPr/>
    </dgm:pt>
    <dgm:pt modelId="{B82E9B9D-BF0C-4F97-8509-D4849CB7043C}" type="pres">
      <dgm:prSet presAssocID="{24F79F7B-3D96-452A-B483-5F406F6C773D}" presName="hierChild4" presStyleCnt="0"/>
      <dgm:spPr/>
    </dgm:pt>
    <dgm:pt modelId="{AFD559BE-2E11-46B5-B1FC-AC5785FB786F}" type="pres">
      <dgm:prSet presAssocID="{39815642-80FD-4F1F-8884-3E5A108C71AC}" presName="Name37" presStyleLbl="parChTrans1D3" presStyleIdx="0" presStyleCnt="4"/>
      <dgm:spPr/>
    </dgm:pt>
    <dgm:pt modelId="{AAFAED74-B018-46AF-9957-2BE8E4E2B383}" type="pres">
      <dgm:prSet presAssocID="{B5B648E2-5F85-4DAD-A265-E349CFCAE7F0}" presName="hierRoot2" presStyleCnt="0">
        <dgm:presLayoutVars>
          <dgm:hierBranch val="init"/>
        </dgm:presLayoutVars>
      </dgm:prSet>
      <dgm:spPr/>
    </dgm:pt>
    <dgm:pt modelId="{19CD1D46-6085-4953-9081-E9CA71A205CD}" type="pres">
      <dgm:prSet presAssocID="{B5B648E2-5F85-4DAD-A265-E349CFCAE7F0}" presName="rootComposite" presStyleCnt="0"/>
      <dgm:spPr/>
    </dgm:pt>
    <dgm:pt modelId="{91B01DDE-859A-4D31-BB50-AF4E5A2F8517}" type="pres">
      <dgm:prSet presAssocID="{B5B648E2-5F85-4DAD-A265-E349CFCAE7F0}" presName="rootText" presStyleLbl="node3" presStyleIdx="0" presStyleCnt="4">
        <dgm:presLayoutVars>
          <dgm:chPref val="3"/>
        </dgm:presLayoutVars>
      </dgm:prSet>
      <dgm:spPr/>
    </dgm:pt>
    <dgm:pt modelId="{64FD14D6-99AB-4693-A55F-A8ACB5BCC3D5}" type="pres">
      <dgm:prSet presAssocID="{B5B648E2-5F85-4DAD-A265-E349CFCAE7F0}" presName="rootConnector" presStyleLbl="node3" presStyleIdx="0" presStyleCnt="4"/>
      <dgm:spPr/>
    </dgm:pt>
    <dgm:pt modelId="{0F121A41-5502-4656-B6C5-A6A32C069F0A}" type="pres">
      <dgm:prSet presAssocID="{B5B648E2-5F85-4DAD-A265-E349CFCAE7F0}" presName="hierChild4" presStyleCnt="0"/>
      <dgm:spPr/>
    </dgm:pt>
    <dgm:pt modelId="{E2F7F911-C11B-4DF5-BB5B-65A981E7A46F}" type="pres">
      <dgm:prSet presAssocID="{DF03E2E3-238E-4CC0-A6FA-D6A48A358366}" presName="Name37" presStyleLbl="parChTrans1D4" presStyleIdx="0" presStyleCnt="4"/>
      <dgm:spPr/>
    </dgm:pt>
    <dgm:pt modelId="{93F3BE0D-1A0E-48F6-B5EE-1DB18C423161}" type="pres">
      <dgm:prSet presAssocID="{B04C65A7-2D5D-463C-A7EE-08A08930058B}" presName="hierRoot2" presStyleCnt="0">
        <dgm:presLayoutVars>
          <dgm:hierBranch val="init"/>
        </dgm:presLayoutVars>
      </dgm:prSet>
      <dgm:spPr/>
    </dgm:pt>
    <dgm:pt modelId="{F73E86C4-65AD-4616-B702-64FE6E21DEB2}" type="pres">
      <dgm:prSet presAssocID="{B04C65A7-2D5D-463C-A7EE-08A08930058B}" presName="rootComposite" presStyleCnt="0"/>
      <dgm:spPr/>
    </dgm:pt>
    <dgm:pt modelId="{4FEC9E47-AC37-4F1A-A271-29744AC4B7E7}" type="pres">
      <dgm:prSet presAssocID="{B04C65A7-2D5D-463C-A7EE-08A08930058B}" presName="rootText" presStyleLbl="node4" presStyleIdx="0" presStyleCnt="4">
        <dgm:presLayoutVars>
          <dgm:chPref val="3"/>
        </dgm:presLayoutVars>
      </dgm:prSet>
      <dgm:spPr/>
    </dgm:pt>
    <dgm:pt modelId="{6DB35F9A-4743-4DDC-8185-6A2B5037A8FC}" type="pres">
      <dgm:prSet presAssocID="{B04C65A7-2D5D-463C-A7EE-08A08930058B}" presName="rootConnector" presStyleLbl="node4" presStyleIdx="0" presStyleCnt="4"/>
      <dgm:spPr/>
    </dgm:pt>
    <dgm:pt modelId="{A82CE6CB-4D8B-4EAB-B701-4866F75C2E30}" type="pres">
      <dgm:prSet presAssocID="{B04C65A7-2D5D-463C-A7EE-08A08930058B}" presName="hierChild4" presStyleCnt="0"/>
      <dgm:spPr/>
    </dgm:pt>
    <dgm:pt modelId="{26723CA0-46C2-41A2-AA1D-2154D99CF35E}" type="pres">
      <dgm:prSet presAssocID="{B04C65A7-2D5D-463C-A7EE-08A08930058B}" presName="hierChild5" presStyleCnt="0"/>
      <dgm:spPr/>
    </dgm:pt>
    <dgm:pt modelId="{F40073F9-90BD-487F-A167-030F7036E77B}" type="pres">
      <dgm:prSet presAssocID="{B5B648E2-5F85-4DAD-A265-E349CFCAE7F0}" presName="hierChild5" presStyleCnt="0"/>
      <dgm:spPr/>
    </dgm:pt>
    <dgm:pt modelId="{85E551E1-F8B2-4FA7-8F8D-C7881179DBDD}" type="pres">
      <dgm:prSet presAssocID="{8D4221EA-7851-4D49-A9EF-24E552BD342F}" presName="Name37" presStyleLbl="parChTrans1D3" presStyleIdx="1" presStyleCnt="4"/>
      <dgm:spPr/>
    </dgm:pt>
    <dgm:pt modelId="{F50CF66B-541C-4B96-978C-A2E776693AC0}" type="pres">
      <dgm:prSet presAssocID="{CDE07572-567C-4BE0-BFC0-3F94B4839571}" presName="hierRoot2" presStyleCnt="0">
        <dgm:presLayoutVars>
          <dgm:hierBranch val="init"/>
        </dgm:presLayoutVars>
      </dgm:prSet>
      <dgm:spPr/>
    </dgm:pt>
    <dgm:pt modelId="{7CD94C68-4868-482A-B0A5-BE821CE4C15E}" type="pres">
      <dgm:prSet presAssocID="{CDE07572-567C-4BE0-BFC0-3F94B4839571}" presName="rootComposite" presStyleCnt="0"/>
      <dgm:spPr/>
    </dgm:pt>
    <dgm:pt modelId="{829BEA5A-D912-4933-AA4B-0D7B8FBB7AD4}" type="pres">
      <dgm:prSet presAssocID="{CDE07572-567C-4BE0-BFC0-3F94B4839571}" presName="rootText" presStyleLbl="node3" presStyleIdx="1" presStyleCnt="4">
        <dgm:presLayoutVars>
          <dgm:chPref val="3"/>
        </dgm:presLayoutVars>
      </dgm:prSet>
      <dgm:spPr/>
    </dgm:pt>
    <dgm:pt modelId="{58DBED2C-483C-429F-AD14-5C1AF29D44CE}" type="pres">
      <dgm:prSet presAssocID="{CDE07572-567C-4BE0-BFC0-3F94B4839571}" presName="rootConnector" presStyleLbl="node3" presStyleIdx="1" presStyleCnt="4"/>
      <dgm:spPr/>
    </dgm:pt>
    <dgm:pt modelId="{92098897-0184-4CD3-A3E5-967DDC6D370A}" type="pres">
      <dgm:prSet presAssocID="{CDE07572-567C-4BE0-BFC0-3F94B4839571}" presName="hierChild4" presStyleCnt="0"/>
      <dgm:spPr/>
    </dgm:pt>
    <dgm:pt modelId="{DC6B7746-0D44-48A6-A09C-45664BC3F920}" type="pres">
      <dgm:prSet presAssocID="{D8565FEC-9581-4978-9C7E-C28F294B7699}" presName="Name37" presStyleLbl="parChTrans1D4" presStyleIdx="1" presStyleCnt="4"/>
      <dgm:spPr/>
    </dgm:pt>
    <dgm:pt modelId="{4796E050-3BB5-4C82-8087-1DAF0FC92BF3}" type="pres">
      <dgm:prSet presAssocID="{6A2F27D9-8724-45F0-AFC0-DBC93C2EEF7B}" presName="hierRoot2" presStyleCnt="0">
        <dgm:presLayoutVars>
          <dgm:hierBranch val="init"/>
        </dgm:presLayoutVars>
      </dgm:prSet>
      <dgm:spPr/>
    </dgm:pt>
    <dgm:pt modelId="{423530C2-B1B0-4A16-9C3C-32BEF687981D}" type="pres">
      <dgm:prSet presAssocID="{6A2F27D9-8724-45F0-AFC0-DBC93C2EEF7B}" presName="rootComposite" presStyleCnt="0"/>
      <dgm:spPr/>
    </dgm:pt>
    <dgm:pt modelId="{0176E287-FE6F-4A2E-9F99-0C090CF43B09}" type="pres">
      <dgm:prSet presAssocID="{6A2F27D9-8724-45F0-AFC0-DBC93C2EEF7B}" presName="rootText" presStyleLbl="node4" presStyleIdx="1" presStyleCnt="4">
        <dgm:presLayoutVars>
          <dgm:chPref val="3"/>
        </dgm:presLayoutVars>
      </dgm:prSet>
      <dgm:spPr/>
    </dgm:pt>
    <dgm:pt modelId="{59FBFA09-14E8-4103-99AE-AB7A3F2B14A0}" type="pres">
      <dgm:prSet presAssocID="{6A2F27D9-8724-45F0-AFC0-DBC93C2EEF7B}" presName="rootConnector" presStyleLbl="node4" presStyleIdx="1" presStyleCnt="4"/>
      <dgm:spPr/>
    </dgm:pt>
    <dgm:pt modelId="{02362C82-C7E8-40C6-A2CB-E46AF45DF14F}" type="pres">
      <dgm:prSet presAssocID="{6A2F27D9-8724-45F0-AFC0-DBC93C2EEF7B}" presName="hierChild4" presStyleCnt="0"/>
      <dgm:spPr/>
    </dgm:pt>
    <dgm:pt modelId="{99164284-7ACE-439E-853C-8FCC3767B62E}" type="pres">
      <dgm:prSet presAssocID="{6A2F27D9-8724-45F0-AFC0-DBC93C2EEF7B}" presName="hierChild5" presStyleCnt="0"/>
      <dgm:spPr/>
    </dgm:pt>
    <dgm:pt modelId="{7D29656C-4A46-4B5A-B737-334EB2B5B9C7}" type="pres">
      <dgm:prSet presAssocID="{CDE07572-567C-4BE0-BFC0-3F94B4839571}" presName="hierChild5" presStyleCnt="0"/>
      <dgm:spPr/>
    </dgm:pt>
    <dgm:pt modelId="{68E9435B-A8F8-46D2-B480-3880D3873BC7}" type="pres">
      <dgm:prSet presAssocID="{8B04B06C-920F-4C4C-9A86-33E0D07726E6}" presName="Name37" presStyleLbl="parChTrans1D3" presStyleIdx="2" presStyleCnt="4"/>
      <dgm:spPr/>
    </dgm:pt>
    <dgm:pt modelId="{6C48AF1B-F620-4469-9F30-A29A58B51AA4}" type="pres">
      <dgm:prSet presAssocID="{C1E91702-4F1C-449D-9B32-FBEB9093C28E}" presName="hierRoot2" presStyleCnt="0">
        <dgm:presLayoutVars>
          <dgm:hierBranch val="init"/>
        </dgm:presLayoutVars>
      </dgm:prSet>
      <dgm:spPr/>
    </dgm:pt>
    <dgm:pt modelId="{0ECFF98E-54D8-4B77-B91A-599E2CD39E35}" type="pres">
      <dgm:prSet presAssocID="{C1E91702-4F1C-449D-9B32-FBEB9093C28E}" presName="rootComposite" presStyleCnt="0"/>
      <dgm:spPr/>
    </dgm:pt>
    <dgm:pt modelId="{DDD2408A-B7DD-457A-BFF9-1C4B651576D8}" type="pres">
      <dgm:prSet presAssocID="{C1E91702-4F1C-449D-9B32-FBEB9093C28E}" presName="rootText" presStyleLbl="node3" presStyleIdx="2" presStyleCnt="4">
        <dgm:presLayoutVars>
          <dgm:chPref val="3"/>
        </dgm:presLayoutVars>
      </dgm:prSet>
      <dgm:spPr/>
    </dgm:pt>
    <dgm:pt modelId="{2CF8A06E-C0EA-4CF2-9560-F6C17495E774}" type="pres">
      <dgm:prSet presAssocID="{C1E91702-4F1C-449D-9B32-FBEB9093C28E}" presName="rootConnector" presStyleLbl="node3" presStyleIdx="2" presStyleCnt="4"/>
      <dgm:spPr/>
    </dgm:pt>
    <dgm:pt modelId="{CFBD3516-34E9-4BD9-8C67-A66DC24D9F54}" type="pres">
      <dgm:prSet presAssocID="{C1E91702-4F1C-449D-9B32-FBEB9093C28E}" presName="hierChild4" presStyleCnt="0"/>
      <dgm:spPr/>
    </dgm:pt>
    <dgm:pt modelId="{5E25F22F-1BBA-4017-B916-D5A883800E89}" type="pres">
      <dgm:prSet presAssocID="{19F459B1-2B2F-49B5-A9A3-80486D65A46C}" presName="Name37" presStyleLbl="parChTrans1D4" presStyleIdx="2" presStyleCnt="4"/>
      <dgm:spPr/>
    </dgm:pt>
    <dgm:pt modelId="{9E195BDB-F209-4357-9054-337F2A3C0014}" type="pres">
      <dgm:prSet presAssocID="{D080409B-293A-46A7-8B7C-0C461677BF93}" presName="hierRoot2" presStyleCnt="0">
        <dgm:presLayoutVars>
          <dgm:hierBranch val="init"/>
        </dgm:presLayoutVars>
      </dgm:prSet>
      <dgm:spPr/>
    </dgm:pt>
    <dgm:pt modelId="{EB79564C-756D-47BF-9CD3-AFDD44BD54ED}" type="pres">
      <dgm:prSet presAssocID="{D080409B-293A-46A7-8B7C-0C461677BF93}" presName="rootComposite" presStyleCnt="0"/>
      <dgm:spPr/>
    </dgm:pt>
    <dgm:pt modelId="{668977C2-FE98-4EA3-8BA5-6319B8E287CC}" type="pres">
      <dgm:prSet presAssocID="{D080409B-293A-46A7-8B7C-0C461677BF93}" presName="rootText" presStyleLbl="node4" presStyleIdx="2" presStyleCnt="4">
        <dgm:presLayoutVars>
          <dgm:chPref val="3"/>
        </dgm:presLayoutVars>
      </dgm:prSet>
      <dgm:spPr/>
    </dgm:pt>
    <dgm:pt modelId="{F7C1209D-6370-47EE-926D-AA9451A1D271}" type="pres">
      <dgm:prSet presAssocID="{D080409B-293A-46A7-8B7C-0C461677BF93}" presName="rootConnector" presStyleLbl="node4" presStyleIdx="2" presStyleCnt="4"/>
      <dgm:spPr/>
    </dgm:pt>
    <dgm:pt modelId="{79EBB3BD-B66E-488E-8F96-34BA4E4A6B2A}" type="pres">
      <dgm:prSet presAssocID="{D080409B-293A-46A7-8B7C-0C461677BF93}" presName="hierChild4" presStyleCnt="0"/>
      <dgm:spPr/>
    </dgm:pt>
    <dgm:pt modelId="{0C997DD2-6BA9-46C9-A6C0-6F82A7AB6B54}" type="pres">
      <dgm:prSet presAssocID="{D080409B-293A-46A7-8B7C-0C461677BF93}" presName="hierChild5" presStyleCnt="0"/>
      <dgm:spPr/>
    </dgm:pt>
    <dgm:pt modelId="{AD3E7B11-EE46-4E68-9EF9-29FCB262DD3C}" type="pres">
      <dgm:prSet presAssocID="{C1E91702-4F1C-449D-9B32-FBEB9093C28E}" presName="hierChild5" presStyleCnt="0"/>
      <dgm:spPr/>
    </dgm:pt>
    <dgm:pt modelId="{1FA5E7DD-F7E3-428D-8DD6-6D38C6793F03}" type="pres">
      <dgm:prSet presAssocID="{C0F2903E-37DF-4819-B528-A9295B71485C}" presName="Name37" presStyleLbl="parChTrans1D3" presStyleIdx="3" presStyleCnt="4"/>
      <dgm:spPr/>
    </dgm:pt>
    <dgm:pt modelId="{3CDBDB45-1627-4D79-9E05-8634B53794EA}" type="pres">
      <dgm:prSet presAssocID="{DD03BAA1-3990-43AB-B08A-24E1368BC14E}" presName="hierRoot2" presStyleCnt="0">
        <dgm:presLayoutVars>
          <dgm:hierBranch val="init"/>
        </dgm:presLayoutVars>
      </dgm:prSet>
      <dgm:spPr/>
    </dgm:pt>
    <dgm:pt modelId="{3B6A7CE5-418C-4D7C-9ED7-C6A8DD22920B}" type="pres">
      <dgm:prSet presAssocID="{DD03BAA1-3990-43AB-B08A-24E1368BC14E}" presName="rootComposite" presStyleCnt="0"/>
      <dgm:spPr/>
    </dgm:pt>
    <dgm:pt modelId="{BB63B18E-D6A9-4C20-995E-671F37BF6FE1}" type="pres">
      <dgm:prSet presAssocID="{DD03BAA1-3990-43AB-B08A-24E1368BC14E}" presName="rootText" presStyleLbl="node3" presStyleIdx="3" presStyleCnt="4">
        <dgm:presLayoutVars>
          <dgm:chPref val="3"/>
        </dgm:presLayoutVars>
      </dgm:prSet>
      <dgm:spPr/>
    </dgm:pt>
    <dgm:pt modelId="{78134296-6612-4395-A43F-1A77B8A18348}" type="pres">
      <dgm:prSet presAssocID="{DD03BAA1-3990-43AB-B08A-24E1368BC14E}" presName="rootConnector" presStyleLbl="node3" presStyleIdx="3" presStyleCnt="4"/>
      <dgm:spPr/>
    </dgm:pt>
    <dgm:pt modelId="{4EA55E4F-DF3C-4F60-8623-1B80CDE6F96B}" type="pres">
      <dgm:prSet presAssocID="{DD03BAA1-3990-43AB-B08A-24E1368BC14E}" presName="hierChild4" presStyleCnt="0"/>
      <dgm:spPr/>
    </dgm:pt>
    <dgm:pt modelId="{A4593939-853A-4A4C-869C-A5CE229DDD93}" type="pres">
      <dgm:prSet presAssocID="{D7A3D2DA-C12E-4D24-9F41-1E96A56442E0}" presName="Name37" presStyleLbl="parChTrans1D4" presStyleIdx="3" presStyleCnt="4"/>
      <dgm:spPr/>
    </dgm:pt>
    <dgm:pt modelId="{A147265F-1BA5-42E9-943D-6A36F410E142}" type="pres">
      <dgm:prSet presAssocID="{8F34831C-F089-4772-9384-D33FC8B7A491}" presName="hierRoot2" presStyleCnt="0">
        <dgm:presLayoutVars>
          <dgm:hierBranch val="init"/>
        </dgm:presLayoutVars>
      </dgm:prSet>
      <dgm:spPr/>
    </dgm:pt>
    <dgm:pt modelId="{AB137A72-2F55-45C3-96CC-872268BD4D06}" type="pres">
      <dgm:prSet presAssocID="{8F34831C-F089-4772-9384-D33FC8B7A491}" presName="rootComposite" presStyleCnt="0"/>
      <dgm:spPr/>
    </dgm:pt>
    <dgm:pt modelId="{0D1302B5-62E7-4BCA-827F-5556752057B4}" type="pres">
      <dgm:prSet presAssocID="{8F34831C-F089-4772-9384-D33FC8B7A491}" presName="rootText" presStyleLbl="node4" presStyleIdx="3" presStyleCnt="4">
        <dgm:presLayoutVars>
          <dgm:chPref val="3"/>
        </dgm:presLayoutVars>
      </dgm:prSet>
      <dgm:spPr/>
    </dgm:pt>
    <dgm:pt modelId="{66B9DCD0-D147-46D2-94B5-18AAF17F2022}" type="pres">
      <dgm:prSet presAssocID="{8F34831C-F089-4772-9384-D33FC8B7A491}" presName="rootConnector" presStyleLbl="node4" presStyleIdx="3" presStyleCnt="4"/>
      <dgm:spPr/>
    </dgm:pt>
    <dgm:pt modelId="{870AC1CA-37ED-446E-83B5-0CA2DC81591E}" type="pres">
      <dgm:prSet presAssocID="{8F34831C-F089-4772-9384-D33FC8B7A491}" presName="hierChild4" presStyleCnt="0"/>
      <dgm:spPr/>
    </dgm:pt>
    <dgm:pt modelId="{A25CE38E-6C21-490F-A33A-86D7EE85431B}" type="pres">
      <dgm:prSet presAssocID="{8F34831C-F089-4772-9384-D33FC8B7A491}" presName="hierChild5" presStyleCnt="0"/>
      <dgm:spPr/>
    </dgm:pt>
    <dgm:pt modelId="{1CB3EED8-D568-4388-97EF-379BE64B1F2C}" type="pres">
      <dgm:prSet presAssocID="{DD03BAA1-3990-43AB-B08A-24E1368BC14E}" presName="hierChild5" presStyleCnt="0"/>
      <dgm:spPr/>
    </dgm:pt>
    <dgm:pt modelId="{40641A62-77D7-4D81-9C44-6F4BD5CA8F05}" type="pres">
      <dgm:prSet presAssocID="{24F79F7B-3D96-452A-B483-5F406F6C773D}" presName="hierChild5" presStyleCnt="0"/>
      <dgm:spPr/>
    </dgm:pt>
    <dgm:pt modelId="{24E63103-B5E2-4DA3-B2A9-844D5FA734DC}" type="pres">
      <dgm:prSet presAssocID="{09027A3B-0027-46E6-ABAD-8D8B0C796589}" presName="hierChild3" presStyleCnt="0"/>
      <dgm:spPr/>
    </dgm:pt>
  </dgm:ptLst>
  <dgm:cxnLst>
    <dgm:cxn modelId="{519C9207-215C-4AF3-A343-70751BC6CF4E}" type="presOf" srcId="{09027A3B-0027-46E6-ABAD-8D8B0C796589}" destId="{A8C6D179-5B4D-498D-A3B4-C343D62907F9}" srcOrd="1" destOrd="0" presId="urn:microsoft.com/office/officeart/2005/8/layout/orgChart1"/>
    <dgm:cxn modelId="{2A10C209-9942-4325-BAD3-9C04091CCE33}" type="presOf" srcId="{D8565FEC-9581-4978-9C7E-C28F294B7699}" destId="{DC6B7746-0D44-48A6-A09C-45664BC3F920}" srcOrd="0" destOrd="0" presId="urn:microsoft.com/office/officeart/2005/8/layout/orgChart1"/>
    <dgm:cxn modelId="{7F905F0E-F0C6-49AC-9D40-4C624BFA20F2}" srcId="{24F79F7B-3D96-452A-B483-5F406F6C773D}" destId="{B5B648E2-5F85-4DAD-A265-E349CFCAE7F0}" srcOrd="0" destOrd="0" parTransId="{39815642-80FD-4F1F-8884-3E5A108C71AC}" sibTransId="{1B13224F-02CE-4688-B24E-C20061721AFC}"/>
    <dgm:cxn modelId="{412D5D10-E050-496D-96D9-2F6CD82C6060}" type="presOf" srcId="{6A2F27D9-8724-45F0-AFC0-DBC93C2EEF7B}" destId="{0176E287-FE6F-4A2E-9F99-0C090CF43B09}" srcOrd="0" destOrd="0" presId="urn:microsoft.com/office/officeart/2005/8/layout/orgChart1"/>
    <dgm:cxn modelId="{7B899817-6606-4BAF-83CB-E106ACD25D55}" type="presOf" srcId="{78AA2EA1-84CD-4663-904F-CA1E48F16566}" destId="{4C5909DC-B1AC-48CD-9774-330B8F0D3871}" srcOrd="0" destOrd="0" presId="urn:microsoft.com/office/officeart/2005/8/layout/orgChart1"/>
    <dgm:cxn modelId="{5C3A0222-0627-4B04-989E-265DE27AECFC}" type="presOf" srcId="{8F34831C-F089-4772-9384-D33FC8B7A491}" destId="{66B9DCD0-D147-46D2-94B5-18AAF17F2022}" srcOrd="1" destOrd="0" presId="urn:microsoft.com/office/officeart/2005/8/layout/orgChart1"/>
    <dgm:cxn modelId="{C94ADC26-DD6E-424F-B822-8D807FE2CCBC}" srcId="{D481336C-6E84-4C2E-9D76-D371E5F6B5E0}" destId="{09027A3B-0027-46E6-ABAD-8D8B0C796589}" srcOrd="0" destOrd="0" parTransId="{B03177E4-4904-4770-A3DB-767837508A12}" sibTransId="{336497B4-4BEA-4F29-B5D5-EE18CAC1454D}"/>
    <dgm:cxn modelId="{22CE4A29-0631-4096-AC16-BB4A4A19B077}" type="presOf" srcId="{DF03E2E3-238E-4CC0-A6FA-D6A48A358366}" destId="{E2F7F911-C11B-4DF5-BB5B-65A981E7A46F}" srcOrd="0" destOrd="0" presId="urn:microsoft.com/office/officeart/2005/8/layout/orgChart1"/>
    <dgm:cxn modelId="{6820822E-753D-4D41-B93C-9C1EAE7782C4}" type="presOf" srcId="{D7A3D2DA-C12E-4D24-9F41-1E96A56442E0}" destId="{A4593939-853A-4A4C-869C-A5CE229DDD93}" srcOrd="0" destOrd="0" presId="urn:microsoft.com/office/officeart/2005/8/layout/orgChart1"/>
    <dgm:cxn modelId="{5043DD2E-5225-42F4-859A-FECCA41CF098}" srcId="{09027A3B-0027-46E6-ABAD-8D8B0C796589}" destId="{24F79F7B-3D96-452A-B483-5F406F6C773D}" srcOrd="0" destOrd="0" parTransId="{78AA2EA1-84CD-4663-904F-CA1E48F16566}" sibTransId="{0521E917-9826-4E11-8E4F-541FC35B9E6B}"/>
    <dgm:cxn modelId="{8FAE1C30-85FA-48FB-97CA-77430AA35EA0}" type="presOf" srcId="{24F79F7B-3D96-452A-B483-5F406F6C773D}" destId="{F99CCDAC-AA37-43A6-8302-E280A71A48D0}" srcOrd="1" destOrd="0" presId="urn:microsoft.com/office/officeart/2005/8/layout/orgChart1"/>
    <dgm:cxn modelId="{3A4A5837-4F65-40E7-9D2C-3A6B5B02C0A5}" type="presOf" srcId="{C1E91702-4F1C-449D-9B32-FBEB9093C28E}" destId="{DDD2408A-B7DD-457A-BFF9-1C4B651576D8}" srcOrd="0" destOrd="0" presId="urn:microsoft.com/office/officeart/2005/8/layout/orgChart1"/>
    <dgm:cxn modelId="{C027123B-E8B6-4015-863F-4B5D9C2FEF1D}" type="presOf" srcId="{8F34831C-F089-4772-9384-D33FC8B7A491}" destId="{0D1302B5-62E7-4BCA-827F-5556752057B4}" srcOrd="0" destOrd="0" presId="urn:microsoft.com/office/officeart/2005/8/layout/orgChart1"/>
    <dgm:cxn modelId="{FB53593B-89C1-4AA0-AFB9-91233DE16613}" type="presOf" srcId="{DD03BAA1-3990-43AB-B08A-24E1368BC14E}" destId="{78134296-6612-4395-A43F-1A77B8A18348}" srcOrd="1" destOrd="0" presId="urn:microsoft.com/office/officeart/2005/8/layout/orgChart1"/>
    <dgm:cxn modelId="{F9316B5F-50CA-49A9-976E-49FF4875C629}" type="presOf" srcId="{DD03BAA1-3990-43AB-B08A-24E1368BC14E}" destId="{BB63B18E-D6A9-4C20-995E-671F37BF6FE1}" srcOrd="0" destOrd="0" presId="urn:microsoft.com/office/officeart/2005/8/layout/orgChart1"/>
    <dgm:cxn modelId="{4DBE6861-21FD-4225-81D0-A5A3DA9DBC8F}" type="presOf" srcId="{CDE07572-567C-4BE0-BFC0-3F94B4839571}" destId="{58DBED2C-483C-429F-AD14-5C1AF29D44CE}" srcOrd="1" destOrd="0" presId="urn:microsoft.com/office/officeart/2005/8/layout/orgChart1"/>
    <dgm:cxn modelId="{71C95D42-ADBF-4786-997E-4384BA12FDBC}" srcId="{24F79F7B-3D96-452A-B483-5F406F6C773D}" destId="{C1E91702-4F1C-449D-9B32-FBEB9093C28E}" srcOrd="2" destOrd="0" parTransId="{8B04B06C-920F-4C4C-9A86-33E0D07726E6}" sibTransId="{9E950F82-9D47-4ACD-B25A-D93EC6E25782}"/>
    <dgm:cxn modelId="{2FAE5044-EAFA-4E84-92B7-6E3E18B12845}" srcId="{24F79F7B-3D96-452A-B483-5F406F6C773D}" destId="{CDE07572-567C-4BE0-BFC0-3F94B4839571}" srcOrd="1" destOrd="0" parTransId="{8D4221EA-7851-4D49-A9EF-24E552BD342F}" sibTransId="{98CB4AE7-29E9-48EB-9360-D713FDCA44DC}"/>
    <dgm:cxn modelId="{DCAB4448-2F01-41E7-AA18-C72BD8BBF477}" type="presOf" srcId="{8D4221EA-7851-4D49-A9EF-24E552BD342F}" destId="{85E551E1-F8B2-4FA7-8F8D-C7881179DBDD}" srcOrd="0" destOrd="0" presId="urn:microsoft.com/office/officeart/2005/8/layout/orgChart1"/>
    <dgm:cxn modelId="{5F73786B-74B4-4D1F-8E11-53B5C00DF3EC}" type="presOf" srcId="{39815642-80FD-4F1F-8884-3E5A108C71AC}" destId="{AFD559BE-2E11-46B5-B1FC-AC5785FB786F}" srcOrd="0" destOrd="0" presId="urn:microsoft.com/office/officeart/2005/8/layout/orgChart1"/>
    <dgm:cxn modelId="{5384396C-278D-4265-AE62-EDEFBBBB00A4}" type="presOf" srcId="{D481336C-6E84-4C2E-9D76-D371E5F6B5E0}" destId="{3739411B-F372-47CC-BB5D-5EF80D15FC4D}" srcOrd="0" destOrd="0" presId="urn:microsoft.com/office/officeart/2005/8/layout/orgChart1"/>
    <dgm:cxn modelId="{15DE854E-3CC3-4F2B-84B0-B5D42AA53B79}" type="presOf" srcId="{8B04B06C-920F-4C4C-9A86-33E0D07726E6}" destId="{68E9435B-A8F8-46D2-B480-3880D3873BC7}" srcOrd="0" destOrd="0" presId="urn:microsoft.com/office/officeart/2005/8/layout/orgChart1"/>
    <dgm:cxn modelId="{B7541370-9B4C-46C7-88D0-EDCF9B4A900B}" type="presOf" srcId="{D080409B-293A-46A7-8B7C-0C461677BF93}" destId="{F7C1209D-6370-47EE-926D-AA9451A1D271}" srcOrd="1" destOrd="0" presId="urn:microsoft.com/office/officeart/2005/8/layout/orgChart1"/>
    <dgm:cxn modelId="{0F1A2A53-27BA-4665-869C-09FCAA53F33B}" srcId="{B5B648E2-5F85-4DAD-A265-E349CFCAE7F0}" destId="{B04C65A7-2D5D-463C-A7EE-08A08930058B}" srcOrd="0" destOrd="0" parTransId="{DF03E2E3-238E-4CC0-A6FA-D6A48A358366}" sibTransId="{7AD6C768-E7A9-493E-B8AC-2D89EE380D2D}"/>
    <dgm:cxn modelId="{B6CC7854-244E-469C-8CD5-97A7BBF62FCA}" type="presOf" srcId="{B04C65A7-2D5D-463C-A7EE-08A08930058B}" destId="{4FEC9E47-AC37-4F1A-A271-29744AC4B7E7}" srcOrd="0" destOrd="0" presId="urn:microsoft.com/office/officeart/2005/8/layout/orgChart1"/>
    <dgm:cxn modelId="{A8DBCF59-1924-4E1E-8E03-BC1AA79E8CF3}" type="presOf" srcId="{C1E91702-4F1C-449D-9B32-FBEB9093C28E}" destId="{2CF8A06E-C0EA-4CF2-9560-F6C17495E774}" srcOrd="1" destOrd="0" presId="urn:microsoft.com/office/officeart/2005/8/layout/orgChart1"/>
    <dgm:cxn modelId="{08658D7C-D73F-4B0E-8221-14D11A76DA7A}" type="presOf" srcId="{24F79F7B-3D96-452A-B483-5F406F6C773D}" destId="{6CA287E0-505B-47B6-AD94-24AD3C9F3F9E}" srcOrd="0" destOrd="0" presId="urn:microsoft.com/office/officeart/2005/8/layout/orgChart1"/>
    <dgm:cxn modelId="{7CB5B384-9B7E-461C-B48E-3E02B3DA1858}" srcId="{24F79F7B-3D96-452A-B483-5F406F6C773D}" destId="{DD03BAA1-3990-43AB-B08A-24E1368BC14E}" srcOrd="3" destOrd="0" parTransId="{C0F2903E-37DF-4819-B528-A9295B71485C}" sibTransId="{A23ECDB6-76D0-469F-96CF-2CB7313AB994}"/>
    <dgm:cxn modelId="{6E94998A-CC4C-4903-935E-500B4A76D714}" type="presOf" srcId="{CDE07572-567C-4BE0-BFC0-3F94B4839571}" destId="{829BEA5A-D912-4933-AA4B-0D7B8FBB7AD4}" srcOrd="0" destOrd="0" presId="urn:microsoft.com/office/officeart/2005/8/layout/orgChart1"/>
    <dgm:cxn modelId="{78C2E78F-B732-4E3E-AD37-6DBAA7F78D9F}" type="presOf" srcId="{B04C65A7-2D5D-463C-A7EE-08A08930058B}" destId="{6DB35F9A-4743-4DDC-8185-6A2B5037A8FC}" srcOrd="1" destOrd="0" presId="urn:microsoft.com/office/officeart/2005/8/layout/orgChart1"/>
    <dgm:cxn modelId="{83CC3C93-FBB8-4144-AF41-D730B06176D0}" type="presOf" srcId="{6A2F27D9-8724-45F0-AFC0-DBC93C2EEF7B}" destId="{59FBFA09-14E8-4103-99AE-AB7A3F2B14A0}" srcOrd="1" destOrd="0" presId="urn:microsoft.com/office/officeart/2005/8/layout/orgChart1"/>
    <dgm:cxn modelId="{A11214B0-51F4-4313-8B2E-4BC8566F2C37}" type="presOf" srcId="{B5B648E2-5F85-4DAD-A265-E349CFCAE7F0}" destId="{91B01DDE-859A-4D31-BB50-AF4E5A2F8517}" srcOrd="0" destOrd="0" presId="urn:microsoft.com/office/officeart/2005/8/layout/orgChart1"/>
    <dgm:cxn modelId="{784B9EB0-BEAC-4F3E-B685-6CCFD411EFDB}" type="presOf" srcId="{C0F2903E-37DF-4819-B528-A9295B71485C}" destId="{1FA5E7DD-F7E3-428D-8DD6-6D38C6793F03}" srcOrd="0" destOrd="0" presId="urn:microsoft.com/office/officeart/2005/8/layout/orgChart1"/>
    <dgm:cxn modelId="{FFF5F1B3-F8C9-4C31-8DAE-5C2625451D5D}" type="presOf" srcId="{B5B648E2-5F85-4DAD-A265-E349CFCAE7F0}" destId="{64FD14D6-99AB-4693-A55F-A8ACB5BCC3D5}" srcOrd="1" destOrd="0" presId="urn:microsoft.com/office/officeart/2005/8/layout/orgChart1"/>
    <dgm:cxn modelId="{08D4A0C8-9097-4BCF-8C1A-EAC624D840B2}" srcId="{C1E91702-4F1C-449D-9B32-FBEB9093C28E}" destId="{D080409B-293A-46A7-8B7C-0C461677BF93}" srcOrd="0" destOrd="0" parTransId="{19F459B1-2B2F-49B5-A9A3-80486D65A46C}" sibTransId="{DE480F52-1941-489B-B614-84864A2C696D}"/>
    <dgm:cxn modelId="{FFC92FCB-ED83-402D-B2DA-BF3A9DE448AA}" type="presOf" srcId="{D080409B-293A-46A7-8B7C-0C461677BF93}" destId="{668977C2-FE98-4EA3-8BA5-6319B8E287CC}" srcOrd="0" destOrd="0" presId="urn:microsoft.com/office/officeart/2005/8/layout/orgChart1"/>
    <dgm:cxn modelId="{B8CA31D2-8942-40A2-8D1D-6C70345ABCF6}" type="presOf" srcId="{09027A3B-0027-46E6-ABAD-8D8B0C796589}" destId="{E00DC46F-B184-4162-9EBE-ADA9FDA39C0F}" srcOrd="0" destOrd="0" presId="urn:microsoft.com/office/officeart/2005/8/layout/orgChart1"/>
    <dgm:cxn modelId="{AFAA4BE4-08C2-4F74-97AF-AB96D7393213}" srcId="{CDE07572-567C-4BE0-BFC0-3F94B4839571}" destId="{6A2F27D9-8724-45F0-AFC0-DBC93C2EEF7B}" srcOrd="0" destOrd="0" parTransId="{D8565FEC-9581-4978-9C7E-C28F294B7699}" sibTransId="{BA79175B-C3CF-4B30-B245-88916799310B}"/>
    <dgm:cxn modelId="{BF349FE8-219B-43B6-B895-2D75B9398EF3}" type="presOf" srcId="{19F459B1-2B2F-49B5-A9A3-80486D65A46C}" destId="{5E25F22F-1BBA-4017-B916-D5A883800E89}" srcOrd="0" destOrd="0" presId="urn:microsoft.com/office/officeart/2005/8/layout/orgChart1"/>
    <dgm:cxn modelId="{DD36FDF0-F57B-4058-89D2-A8D2A7153416}" srcId="{DD03BAA1-3990-43AB-B08A-24E1368BC14E}" destId="{8F34831C-F089-4772-9384-D33FC8B7A491}" srcOrd="0" destOrd="0" parTransId="{D7A3D2DA-C12E-4D24-9F41-1E96A56442E0}" sibTransId="{BA80300E-D214-4FAA-B9BA-67B965ADE6F2}"/>
    <dgm:cxn modelId="{CA06F671-C925-49A5-8B4C-C1C82482E08B}" type="presParOf" srcId="{3739411B-F372-47CC-BB5D-5EF80D15FC4D}" destId="{42C9816B-13DB-447A-80F5-F71963E6A480}" srcOrd="0" destOrd="0" presId="urn:microsoft.com/office/officeart/2005/8/layout/orgChart1"/>
    <dgm:cxn modelId="{E36992EB-6179-4CD1-8586-06F168D11DE3}" type="presParOf" srcId="{42C9816B-13DB-447A-80F5-F71963E6A480}" destId="{D371872D-3893-4D25-BA2E-6B8AC6A93259}" srcOrd="0" destOrd="0" presId="urn:microsoft.com/office/officeart/2005/8/layout/orgChart1"/>
    <dgm:cxn modelId="{FE6155EB-9676-4722-B581-1C1EFF85474A}" type="presParOf" srcId="{D371872D-3893-4D25-BA2E-6B8AC6A93259}" destId="{E00DC46F-B184-4162-9EBE-ADA9FDA39C0F}" srcOrd="0" destOrd="0" presId="urn:microsoft.com/office/officeart/2005/8/layout/orgChart1"/>
    <dgm:cxn modelId="{1BA02898-4DAC-4392-91C8-A76A47BBDCD6}" type="presParOf" srcId="{D371872D-3893-4D25-BA2E-6B8AC6A93259}" destId="{A8C6D179-5B4D-498D-A3B4-C343D62907F9}" srcOrd="1" destOrd="0" presId="urn:microsoft.com/office/officeart/2005/8/layout/orgChart1"/>
    <dgm:cxn modelId="{4F3E9EFE-261B-4499-BB3C-23FF4FC1BFDD}" type="presParOf" srcId="{42C9816B-13DB-447A-80F5-F71963E6A480}" destId="{3A09C5D9-9914-4BD1-B3B3-E1F9107D11CB}" srcOrd="1" destOrd="0" presId="urn:microsoft.com/office/officeart/2005/8/layout/orgChart1"/>
    <dgm:cxn modelId="{F2732813-8F6A-4133-8A49-3506D71FB194}" type="presParOf" srcId="{3A09C5D9-9914-4BD1-B3B3-E1F9107D11CB}" destId="{4C5909DC-B1AC-48CD-9774-330B8F0D3871}" srcOrd="0" destOrd="0" presId="urn:microsoft.com/office/officeart/2005/8/layout/orgChart1"/>
    <dgm:cxn modelId="{A1BB1F40-752A-461D-8B70-68915D39E07D}" type="presParOf" srcId="{3A09C5D9-9914-4BD1-B3B3-E1F9107D11CB}" destId="{8E888B29-E37B-4CBF-94D8-05F2D54BA1DE}" srcOrd="1" destOrd="0" presId="urn:microsoft.com/office/officeart/2005/8/layout/orgChart1"/>
    <dgm:cxn modelId="{F00949D6-2875-4089-9B2D-97B6DBB9CCB6}" type="presParOf" srcId="{8E888B29-E37B-4CBF-94D8-05F2D54BA1DE}" destId="{5798B8BB-9E01-4176-ABAD-32B374045933}" srcOrd="0" destOrd="0" presId="urn:microsoft.com/office/officeart/2005/8/layout/orgChart1"/>
    <dgm:cxn modelId="{5E7978A2-BD59-495F-8AB0-29DDDCCFA3EF}" type="presParOf" srcId="{5798B8BB-9E01-4176-ABAD-32B374045933}" destId="{6CA287E0-505B-47B6-AD94-24AD3C9F3F9E}" srcOrd="0" destOrd="0" presId="urn:microsoft.com/office/officeart/2005/8/layout/orgChart1"/>
    <dgm:cxn modelId="{34F40B2F-9BD5-4EDA-8D27-49F59A384B7B}" type="presParOf" srcId="{5798B8BB-9E01-4176-ABAD-32B374045933}" destId="{F99CCDAC-AA37-43A6-8302-E280A71A48D0}" srcOrd="1" destOrd="0" presId="urn:microsoft.com/office/officeart/2005/8/layout/orgChart1"/>
    <dgm:cxn modelId="{213CD14B-03AF-49A7-A968-31616E2AD2A6}" type="presParOf" srcId="{8E888B29-E37B-4CBF-94D8-05F2D54BA1DE}" destId="{B82E9B9D-BF0C-4F97-8509-D4849CB7043C}" srcOrd="1" destOrd="0" presId="urn:microsoft.com/office/officeart/2005/8/layout/orgChart1"/>
    <dgm:cxn modelId="{0D07F467-8479-42B0-9E43-15442D65C964}" type="presParOf" srcId="{B82E9B9D-BF0C-4F97-8509-D4849CB7043C}" destId="{AFD559BE-2E11-46B5-B1FC-AC5785FB786F}" srcOrd="0" destOrd="0" presId="urn:microsoft.com/office/officeart/2005/8/layout/orgChart1"/>
    <dgm:cxn modelId="{E219BAC3-28AF-49E0-8843-330541B907C1}" type="presParOf" srcId="{B82E9B9D-BF0C-4F97-8509-D4849CB7043C}" destId="{AAFAED74-B018-46AF-9957-2BE8E4E2B383}" srcOrd="1" destOrd="0" presId="urn:microsoft.com/office/officeart/2005/8/layout/orgChart1"/>
    <dgm:cxn modelId="{D92F897C-F824-47CF-86CA-8FC6457D2191}" type="presParOf" srcId="{AAFAED74-B018-46AF-9957-2BE8E4E2B383}" destId="{19CD1D46-6085-4953-9081-E9CA71A205CD}" srcOrd="0" destOrd="0" presId="urn:microsoft.com/office/officeart/2005/8/layout/orgChart1"/>
    <dgm:cxn modelId="{F6076E45-BFBB-4BE2-98E0-B70419057C33}" type="presParOf" srcId="{19CD1D46-6085-4953-9081-E9CA71A205CD}" destId="{91B01DDE-859A-4D31-BB50-AF4E5A2F8517}" srcOrd="0" destOrd="0" presId="urn:microsoft.com/office/officeart/2005/8/layout/orgChart1"/>
    <dgm:cxn modelId="{0A6CE2D2-BD7A-4726-9758-FE19E61ED9FE}" type="presParOf" srcId="{19CD1D46-6085-4953-9081-E9CA71A205CD}" destId="{64FD14D6-99AB-4693-A55F-A8ACB5BCC3D5}" srcOrd="1" destOrd="0" presId="urn:microsoft.com/office/officeart/2005/8/layout/orgChart1"/>
    <dgm:cxn modelId="{EA4E6662-66EE-458F-B362-C68F6E34A06C}" type="presParOf" srcId="{AAFAED74-B018-46AF-9957-2BE8E4E2B383}" destId="{0F121A41-5502-4656-B6C5-A6A32C069F0A}" srcOrd="1" destOrd="0" presId="urn:microsoft.com/office/officeart/2005/8/layout/orgChart1"/>
    <dgm:cxn modelId="{E7FDA7D3-0A7F-4459-BA11-9A527496AB39}" type="presParOf" srcId="{0F121A41-5502-4656-B6C5-A6A32C069F0A}" destId="{E2F7F911-C11B-4DF5-BB5B-65A981E7A46F}" srcOrd="0" destOrd="0" presId="urn:microsoft.com/office/officeart/2005/8/layout/orgChart1"/>
    <dgm:cxn modelId="{8D94A1A6-931F-42E0-A54F-EB58ACD2BE29}" type="presParOf" srcId="{0F121A41-5502-4656-B6C5-A6A32C069F0A}" destId="{93F3BE0D-1A0E-48F6-B5EE-1DB18C423161}" srcOrd="1" destOrd="0" presId="urn:microsoft.com/office/officeart/2005/8/layout/orgChart1"/>
    <dgm:cxn modelId="{FCCAE8C4-B35C-4BD5-AE9A-F4087896E384}" type="presParOf" srcId="{93F3BE0D-1A0E-48F6-B5EE-1DB18C423161}" destId="{F73E86C4-65AD-4616-B702-64FE6E21DEB2}" srcOrd="0" destOrd="0" presId="urn:microsoft.com/office/officeart/2005/8/layout/orgChart1"/>
    <dgm:cxn modelId="{4CA94ECB-222E-4C27-BA82-E75885740EC9}" type="presParOf" srcId="{F73E86C4-65AD-4616-B702-64FE6E21DEB2}" destId="{4FEC9E47-AC37-4F1A-A271-29744AC4B7E7}" srcOrd="0" destOrd="0" presId="urn:microsoft.com/office/officeart/2005/8/layout/orgChart1"/>
    <dgm:cxn modelId="{D698C5DB-92E8-4A6C-90A0-E7EB6D3F223E}" type="presParOf" srcId="{F73E86C4-65AD-4616-B702-64FE6E21DEB2}" destId="{6DB35F9A-4743-4DDC-8185-6A2B5037A8FC}" srcOrd="1" destOrd="0" presId="urn:microsoft.com/office/officeart/2005/8/layout/orgChart1"/>
    <dgm:cxn modelId="{E37AC586-C9CF-4B3F-BC51-3F5985CA9B8A}" type="presParOf" srcId="{93F3BE0D-1A0E-48F6-B5EE-1DB18C423161}" destId="{A82CE6CB-4D8B-4EAB-B701-4866F75C2E30}" srcOrd="1" destOrd="0" presId="urn:microsoft.com/office/officeart/2005/8/layout/orgChart1"/>
    <dgm:cxn modelId="{9D5C66F5-6CF9-44A2-B085-4C9CBBF605D2}" type="presParOf" srcId="{93F3BE0D-1A0E-48F6-B5EE-1DB18C423161}" destId="{26723CA0-46C2-41A2-AA1D-2154D99CF35E}" srcOrd="2" destOrd="0" presId="urn:microsoft.com/office/officeart/2005/8/layout/orgChart1"/>
    <dgm:cxn modelId="{BBD4A1F7-D86B-44A4-8288-A7A1B560F3B3}" type="presParOf" srcId="{AAFAED74-B018-46AF-9957-2BE8E4E2B383}" destId="{F40073F9-90BD-487F-A167-030F7036E77B}" srcOrd="2" destOrd="0" presId="urn:microsoft.com/office/officeart/2005/8/layout/orgChart1"/>
    <dgm:cxn modelId="{A1E8E76E-F237-408D-8FE1-C820960067A9}" type="presParOf" srcId="{B82E9B9D-BF0C-4F97-8509-D4849CB7043C}" destId="{85E551E1-F8B2-4FA7-8F8D-C7881179DBDD}" srcOrd="2" destOrd="0" presId="urn:microsoft.com/office/officeart/2005/8/layout/orgChart1"/>
    <dgm:cxn modelId="{4830E0F5-40C7-47C4-941B-6D9F003A3410}" type="presParOf" srcId="{B82E9B9D-BF0C-4F97-8509-D4849CB7043C}" destId="{F50CF66B-541C-4B96-978C-A2E776693AC0}" srcOrd="3" destOrd="0" presId="urn:microsoft.com/office/officeart/2005/8/layout/orgChart1"/>
    <dgm:cxn modelId="{321BADF4-1EFF-4E0C-904F-83E8DDFD07C4}" type="presParOf" srcId="{F50CF66B-541C-4B96-978C-A2E776693AC0}" destId="{7CD94C68-4868-482A-B0A5-BE821CE4C15E}" srcOrd="0" destOrd="0" presId="urn:microsoft.com/office/officeart/2005/8/layout/orgChart1"/>
    <dgm:cxn modelId="{0037DDBA-0702-4466-B690-01FB5133E5E4}" type="presParOf" srcId="{7CD94C68-4868-482A-B0A5-BE821CE4C15E}" destId="{829BEA5A-D912-4933-AA4B-0D7B8FBB7AD4}" srcOrd="0" destOrd="0" presId="urn:microsoft.com/office/officeart/2005/8/layout/orgChart1"/>
    <dgm:cxn modelId="{35F32EC1-0AE4-4405-811B-F101E885129D}" type="presParOf" srcId="{7CD94C68-4868-482A-B0A5-BE821CE4C15E}" destId="{58DBED2C-483C-429F-AD14-5C1AF29D44CE}" srcOrd="1" destOrd="0" presId="urn:microsoft.com/office/officeart/2005/8/layout/orgChart1"/>
    <dgm:cxn modelId="{9A7A4BB8-0743-4C6D-BF13-A7F8DAB3EE05}" type="presParOf" srcId="{F50CF66B-541C-4B96-978C-A2E776693AC0}" destId="{92098897-0184-4CD3-A3E5-967DDC6D370A}" srcOrd="1" destOrd="0" presId="urn:microsoft.com/office/officeart/2005/8/layout/orgChart1"/>
    <dgm:cxn modelId="{C14BB967-6446-485A-BBCD-70ECBB802C8C}" type="presParOf" srcId="{92098897-0184-4CD3-A3E5-967DDC6D370A}" destId="{DC6B7746-0D44-48A6-A09C-45664BC3F920}" srcOrd="0" destOrd="0" presId="urn:microsoft.com/office/officeart/2005/8/layout/orgChart1"/>
    <dgm:cxn modelId="{6B0883DF-9B77-4A7F-AD67-BDEFEAC1F08F}" type="presParOf" srcId="{92098897-0184-4CD3-A3E5-967DDC6D370A}" destId="{4796E050-3BB5-4C82-8087-1DAF0FC92BF3}" srcOrd="1" destOrd="0" presId="urn:microsoft.com/office/officeart/2005/8/layout/orgChart1"/>
    <dgm:cxn modelId="{94E8E787-5607-4C62-A072-8236AB95DB35}" type="presParOf" srcId="{4796E050-3BB5-4C82-8087-1DAF0FC92BF3}" destId="{423530C2-B1B0-4A16-9C3C-32BEF687981D}" srcOrd="0" destOrd="0" presId="urn:microsoft.com/office/officeart/2005/8/layout/orgChart1"/>
    <dgm:cxn modelId="{2E84C16B-5B6A-459B-A5AA-DDD047D65DEC}" type="presParOf" srcId="{423530C2-B1B0-4A16-9C3C-32BEF687981D}" destId="{0176E287-FE6F-4A2E-9F99-0C090CF43B09}" srcOrd="0" destOrd="0" presId="urn:microsoft.com/office/officeart/2005/8/layout/orgChart1"/>
    <dgm:cxn modelId="{782188D5-576C-4F58-956B-C4E12144AA56}" type="presParOf" srcId="{423530C2-B1B0-4A16-9C3C-32BEF687981D}" destId="{59FBFA09-14E8-4103-99AE-AB7A3F2B14A0}" srcOrd="1" destOrd="0" presId="urn:microsoft.com/office/officeart/2005/8/layout/orgChart1"/>
    <dgm:cxn modelId="{9020D93C-99DB-4B67-AD74-CBFD31B7EA1F}" type="presParOf" srcId="{4796E050-3BB5-4C82-8087-1DAF0FC92BF3}" destId="{02362C82-C7E8-40C6-A2CB-E46AF45DF14F}" srcOrd="1" destOrd="0" presId="urn:microsoft.com/office/officeart/2005/8/layout/orgChart1"/>
    <dgm:cxn modelId="{56C7ACC5-F7C5-40B6-A286-8066976D6310}" type="presParOf" srcId="{4796E050-3BB5-4C82-8087-1DAF0FC92BF3}" destId="{99164284-7ACE-439E-853C-8FCC3767B62E}" srcOrd="2" destOrd="0" presId="urn:microsoft.com/office/officeart/2005/8/layout/orgChart1"/>
    <dgm:cxn modelId="{3282B772-1331-42B7-9E6C-F8785A399E26}" type="presParOf" srcId="{F50CF66B-541C-4B96-978C-A2E776693AC0}" destId="{7D29656C-4A46-4B5A-B737-334EB2B5B9C7}" srcOrd="2" destOrd="0" presId="urn:microsoft.com/office/officeart/2005/8/layout/orgChart1"/>
    <dgm:cxn modelId="{16BB919B-1879-454B-B321-1F00F1AE3B8C}" type="presParOf" srcId="{B82E9B9D-BF0C-4F97-8509-D4849CB7043C}" destId="{68E9435B-A8F8-46D2-B480-3880D3873BC7}" srcOrd="4" destOrd="0" presId="urn:microsoft.com/office/officeart/2005/8/layout/orgChart1"/>
    <dgm:cxn modelId="{9657EECA-25FC-4E31-A8F3-DC1B71A437DE}" type="presParOf" srcId="{B82E9B9D-BF0C-4F97-8509-D4849CB7043C}" destId="{6C48AF1B-F620-4469-9F30-A29A58B51AA4}" srcOrd="5" destOrd="0" presId="urn:microsoft.com/office/officeart/2005/8/layout/orgChart1"/>
    <dgm:cxn modelId="{443287B1-26F3-48F8-A81D-AD5F2841014C}" type="presParOf" srcId="{6C48AF1B-F620-4469-9F30-A29A58B51AA4}" destId="{0ECFF98E-54D8-4B77-B91A-599E2CD39E35}" srcOrd="0" destOrd="0" presId="urn:microsoft.com/office/officeart/2005/8/layout/orgChart1"/>
    <dgm:cxn modelId="{82921658-0BED-4B0E-8E50-6B682BBCEE00}" type="presParOf" srcId="{0ECFF98E-54D8-4B77-B91A-599E2CD39E35}" destId="{DDD2408A-B7DD-457A-BFF9-1C4B651576D8}" srcOrd="0" destOrd="0" presId="urn:microsoft.com/office/officeart/2005/8/layout/orgChart1"/>
    <dgm:cxn modelId="{ED52CF24-9416-4E44-91AC-659437EA6616}" type="presParOf" srcId="{0ECFF98E-54D8-4B77-B91A-599E2CD39E35}" destId="{2CF8A06E-C0EA-4CF2-9560-F6C17495E774}" srcOrd="1" destOrd="0" presId="urn:microsoft.com/office/officeart/2005/8/layout/orgChart1"/>
    <dgm:cxn modelId="{7DD59278-A936-460A-9DAD-510A710C46F2}" type="presParOf" srcId="{6C48AF1B-F620-4469-9F30-A29A58B51AA4}" destId="{CFBD3516-34E9-4BD9-8C67-A66DC24D9F54}" srcOrd="1" destOrd="0" presId="urn:microsoft.com/office/officeart/2005/8/layout/orgChart1"/>
    <dgm:cxn modelId="{E723AF33-43F8-4895-8FF9-A566AD729C8F}" type="presParOf" srcId="{CFBD3516-34E9-4BD9-8C67-A66DC24D9F54}" destId="{5E25F22F-1BBA-4017-B916-D5A883800E89}" srcOrd="0" destOrd="0" presId="urn:microsoft.com/office/officeart/2005/8/layout/orgChart1"/>
    <dgm:cxn modelId="{A6742AF8-55F8-46AF-A825-C545C90C3CEC}" type="presParOf" srcId="{CFBD3516-34E9-4BD9-8C67-A66DC24D9F54}" destId="{9E195BDB-F209-4357-9054-337F2A3C0014}" srcOrd="1" destOrd="0" presId="urn:microsoft.com/office/officeart/2005/8/layout/orgChart1"/>
    <dgm:cxn modelId="{C5A9EE95-7D8D-45A4-8716-F29426E22CC0}" type="presParOf" srcId="{9E195BDB-F209-4357-9054-337F2A3C0014}" destId="{EB79564C-756D-47BF-9CD3-AFDD44BD54ED}" srcOrd="0" destOrd="0" presId="urn:microsoft.com/office/officeart/2005/8/layout/orgChart1"/>
    <dgm:cxn modelId="{CDAA197D-EEF6-47DC-A44E-F434F4E7A384}" type="presParOf" srcId="{EB79564C-756D-47BF-9CD3-AFDD44BD54ED}" destId="{668977C2-FE98-4EA3-8BA5-6319B8E287CC}" srcOrd="0" destOrd="0" presId="urn:microsoft.com/office/officeart/2005/8/layout/orgChart1"/>
    <dgm:cxn modelId="{7A4D3449-F8CB-4FD7-B35F-5985411CDA6C}" type="presParOf" srcId="{EB79564C-756D-47BF-9CD3-AFDD44BD54ED}" destId="{F7C1209D-6370-47EE-926D-AA9451A1D271}" srcOrd="1" destOrd="0" presId="urn:microsoft.com/office/officeart/2005/8/layout/orgChart1"/>
    <dgm:cxn modelId="{8FD62F84-44DB-422E-A6B6-9D8397A9B883}" type="presParOf" srcId="{9E195BDB-F209-4357-9054-337F2A3C0014}" destId="{79EBB3BD-B66E-488E-8F96-34BA4E4A6B2A}" srcOrd="1" destOrd="0" presId="urn:microsoft.com/office/officeart/2005/8/layout/orgChart1"/>
    <dgm:cxn modelId="{EE210602-27A6-4614-BF37-36CB029CD864}" type="presParOf" srcId="{9E195BDB-F209-4357-9054-337F2A3C0014}" destId="{0C997DD2-6BA9-46C9-A6C0-6F82A7AB6B54}" srcOrd="2" destOrd="0" presId="urn:microsoft.com/office/officeart/2005/8/layout/orgChart1"/>
    <dgm:cxn modelId="{B8EA5951-2931-4E9C-92E7-704CB643E6A1}" type="presParOf" srcId="{6C48AF1B-F620-4469-9F30-A29A58B51AA4}" destId="{AD3E7B11-EE46-4E68-9EF9-29FCB262DD3C}" srcOrd="2" destOrd="0" presId="urn:microsoft.com/office/officeart/2005/8/layout/orgChart1"/>
    <dgm:cxn modelId="{8590F01A-F9AA-4AD8-9B49-96ECD0C778C2}" type="presParOf" srcId="{B82E9B9D-BF0C-4F97-8509-D4849CB7043C}" destId="{1FA5E7DD-F7E3-428D-8DD6-6D38C6793F03}" srcOrd="6" destOrd="0" presId="urn:microsoft.com/office/officeart/2005/8/layout/orgChart1"/>
    <dgm:cxn modelId="{2221C11C-F71B-4E1A-8C43-197A2ADEC356}" type="presParOf" srcId="{B82E9B9D-BF0C-4F97-8509-D4849CB7043C}" destId="{3CDBDB45-1627-4D79-9E05-8634B53794EA}" srcOrd="7" destOrd="0" presId="urn:microsoft.com/office/officeart/2005/8/layout/orgChart1"/>
    <dgm:cxn modelId="{8C1693F3-E0BE-43A1-B1BF-67BD15FF907B}" type="presParOf" srcId="{3CDBDB45-1627-4D79-9E05-8634B53794EA}" destId="{3B6A7CE5-418C-4D7C-9ED7-C6A8DD22920B}" srcOrd="0" destOrd="0" presId="urn:microsoft.com/office/officeart/2005/8/layout/orgChart1"/>
    <dgm:cxn modelId="{26B4656C-69F7-4BEB-92B8-9FBB36557EEE}" type="presParOf" srcId="{3B6A7CE5-418C-4D7C-9ED7-C6A8DD22920B}" destId="{BB63B18E-D6A9-4C20-995E-671F37BF6FE1}" srcOrd="0" destOrd="0" presId="urn:microsoft.com/office/officeart/2005/8/layout/orgChart1"/>
    <dgm:cxn modelId="{A51A403F-CBC1-4C6A-8BD4-979259F7AC6D}" type="presParOf" srcId="{3B6A7CE5-418C-4D7C-9ED7-C6A8DD22920B}" destId="{78134296-6612-4395-A43F-1A77B8A18348}" srcOrd="1" destOrd="0" presId="urn:microsoft.com/office/officeart/2005/8/layout/orgChart1"/>
    <dgm:cxn modelId="{0B538963-67FE-4E1C-BA0E-C102A36C67E7}" type="presParOf" srcId="{3CDBDB45-1627-4D79-9E05-8634B53794EA}" destId="{4EA55E4F-DF3C-4F60-8623-1B80CDE6F96B}" srcOrd="1" destOrd="0" presId="urn:microsoft.com/office/officeart/2005/8/layout/orgChart1"/>
    <dgm:cxn modelId="{83A7878B-50FA-461D-BCCC-4E25C9B674AD}" type="presParOf" srcId="{4EA55E4F-DF3C-4F60-8623-1B80CDE6F96B}" destId="{A4593939-853A-4A4C-869C-A5CE229DDD93}" srcOrd="0" destOrd="0" presId="urn:microsoft.com/office/officeart/2005/8/layout/orgChart1"/>
    <dgm:cxn modelId="{BFD68501-52D8-441F-BCA3-D3692316A3AB}" type="presParOf" srcId="{4EA55E4F-DF3C-4F60-8623-1B80CDE6F96B}" destId="{A147265F-1BA5-42E9-943D-6A36F410E142}" srcOrd="1" destOrd="0" presId="urn:microsoft.com/office/officeart/2005/8/layout/orgChart1"/>
    <dgm:cxn modelId="{7E5B7C94-31EA-498D-8464-BA69D6321D4C}" type="presParOf" srcId="{A147265F-1BA5-42E9-943D-6A36F410E142}" destId="{AB137A72-2F55-45C3-96CC-872268BD4D06}" srcOrd="0" destOrd="0" presId="urn:microsoft.com/office/officeart/2005/8/layout/orgChart1"/>
    <dgm:cxn modelId="{A12E453B-4FC8-43EA-B1FB-B4E4FF5FE82A}" type="presParOf" srcId="{AB137A72-2F55-45C3-96CC-872268BD4D06}" destId="{0D1302B5-62E7-4BCA-827F-5556752057B4}" srcOrd="0" destOrd="0" presId="urn:microsoft.com/office/officeart/2005/8/layout/orgChart1"/>
    <dgm:cxn modelId="{2545F691-450B-4A7D-B304-37BCE046C951}" type="presParOf" srcId="{AB137A72-2F55-45C3-96CC-872268BD4D06}" destId="{66B9DCD0-D147-46D2-94B5-18AAF17F2022}" srcOrd="1" destOrd="0" presId="urn:microsoft.com/office/officeart/2005/8/layout/orgChart1"/>
    <dgm:cxn modelId="{0AA162C4-49A3-4933-8667-4EC73DEA8560}" type="presParOf" srcId="{A147265F-1BA5-42E9-943D-6A36F410E142}" destId="{870AC1CA-37ED-446E-83B5-0CA2DC81591E}" srcOrd="1" destOrd="0" presId="urn:microsoft.com/office/officeart/2005/8/layout/orgChart1"/>
    <dgm:cxn modelId="{24EBE024-E9F4-47BC-940D-A74E7D050198}" type="presParOf" srcId="{A147265F-1BA5-42E9-943D-6A36F410E142}" destId="{A25CE38E-6C21-490F-A33A-86D7EE85431B}" srcOrd="2" destOrd="0" presId="urn:microsoft.com/office/officeart/2005/8/layout/orgChart1"/>
    <dgm:cxn modelId="{C83EBFC3-9130-4805-A9D5-B77086BFAE08}" type="presParOf" srcId="{3CDBDB45-1627-4D79-9E05-8634B53794EA}" destId="{1CB3EED8-D568-4388-97EF-379BE64B1F2C}" srcOrd="2" destOrd="0" presId="urn:microsoft.com/office/officeart/2005/8/layout/orgChart1"/>
    <dgm:cxn modelId="{252B81D2-1867-4E68-8E26-E335E7A8812B}" type="presParOf" srcId="{8E888B29-E37B-4CBF-94D8-05F2D54BA1DE}" destId="{40641A62-77D7-4D81-9C44-6F4BD5CA8F05}" srcOrd="2" destOrd="0" presId="urn:microsoft.com/office/officeart/2005/8/layout/orgChart1"/>
    <dgm:cxn modelId="{F5806CEF-C442-4EE1-B26F-A08850F01878}" type="presParOf" srcId="{42C9816B-13DB-447A-80F5-F71963E6A480}" destId="{24E63103-B5E2-4DA3-B2A9-844D5FA734DC}"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593939-853A-4A4C-869C-A5CE229DDD93}">
      <dsp:nvSpPr>
        <dsp:cNvPr id="0" name=""/>
        <dsp:cNvSpPr/>
      </dsp:nvSpPr>
      <dsp:spPr>
        <a:xfrm>
          <a:off x="4780582" y="2558123"/>
          <a:ext cx="192159" cy="589289"/>
        </a:xfrm>
        <a:custGeom>
          <a:avLst/>
          <a:gdLst/>
          <a:ahLst/>
          <a:cxnLst/>
          <a:rect l="0" t="0" r="0" b="0"/>
          <a:pathLst>
            <a:path>
              <a:moveTo>
                <a:pt x="0" y="0"/>
              </a:moveTo>
              <a:lnTo>
                <a:pt x="0" y="589289"/>
              </a:lnTo>
              <a:lnTo>
                <a:pt x="192159" y="589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A5E7DD-F7E3-428D-8DD6-6D38C6793F03}">
      <dsp:nvSpPr>
        <dsp:cNvPr id="0" name=""/>
        <dsp:cNvSpPr/>
      </dsp:nvSpPr>
      <dsp:spPr>
        <a:xfrm>
          <a:off x="2967877" y="1648568"/>
          <a:ext cx="2325130" cy="269023"/>
        </a:xfrm>
        <a:custGeom>
          <a:avLst/>
          <a:gdLst/>
          <a:ahLst/>
          <a:cxnLst/>
          <a:rect l="0" t="0" r="0" b="0"/>
          <a:pathLst>
            <a:path>
              <a:moveTo>
                <a:pt x="0" y="0"/>
              </a:moveTo>
              <a:lnTo>
                <a:pt x="0" y="134511"/>
              </a:lnTo>
              <a:lnTo>
                <a:pt x="2325130" y="134511"/>
              </a:lnTo>
              <a:lnTo>
                <a:pt x="2325130" y="2690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25F22F-1BBA-4017-B916-D5A883800E89}">
      <dsp:nvSpPr>
        <dsp:cNvPr id="0" name=""/>
        <dsp:cNvSpPr/>
      </dsp:nvSpPr>
      <dsp:spPr>
        <a:xfrm>
          <a:off x="3230495" y="2558123"/>
          <a:ext cx="192159" cy="589289"/>
        </a:xfrm>
        <a:custGeom>
          <a:avLst/>
          <a:gdLst/>
          <a:ahLst/>
          <a:cxnLst/>
          <a:rect l="0" t="0" r="0" b="0"/>
          <a:pathLst>
            <a:path>
              <a:moveTo>
                <a:pt x="0" y="0"/>
              </a:moveTo>
              <a:lnTo>
                <a:pt x="0" y="589289"/>
              </a:lnTo>
              <a:lnTo>
                <a:pt x="192159" y="589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E9435B-A8F8-46D2-B480-3880D3873BC7}">
      <dsp:nvSpPr>
        <dsp:cNvPr id="0" name=""/>
        <dsp:cNvSpPr/>
      </dsp:nvSpPr>
      <dsp:spPr>
        <a:xfrm>
          <a:off x="2967877" y="1648568"/>
          <a:ext cx="775043" cy="269023"/>
        </a:xfrm>
        <a:custGeom>
          <a:avLst/>
          <a:gdLst/>
          <a:ahLst/>
          <a:cxnLst/>
          <a:rect l="0" t="0" r="0" b="0"/>
          <a:pathLst>
            <a:path>
              <a:moveTo>
                <a:pt x="0" y="0"/>
              </a:moveTo>
              <a:lnTo>
                <a:pt x="0" y="134511"/>
              </a:lnTo>
              <a:lnTo>
                <a:pt x="775043" y="134511"/>
              </a:lnTo>
              <a:lnTo>
                <a:pt x="775043" y="2690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6B7746-0D44-48A6-A09C-45664BC3F920}">
      <dsp:nvSpPr>
        <dsp:cNvPr id="0" name=""/>
        <dsp:cNvSpPr/>
      </dsp:nvSpPr>
      <dsp:spPr>
        <a:xfrm>
          <a:off x="1680408" y="2558123"/>
          <a:ext cx="192159" cy="589289"/>
        </a:xfrm>
        <a:custGeom>
          <a:avLst/>
          <a:gdLst/>
          <a:ahLst/>
          <a:cxnLst/>
          <a:rect l="0" t="0" r="0" b="0"/>
          <a:pathLst>
            <a:path>
              <a:moveTo>
                <a:pt x="0" y="0"/>
              </a:moveTo>
              <a:lnTo>
                <a:pt x="0" y="589289"/>
              </a:lnTo>
              <a:lnTo>
                <a:pt x="192159" y="589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E551E1-F8B2-4FA7-8F8D-C7881179DBDD}">
      <dsp:nvSpPr>
        <dsp:cNvPr id="0" name=""/>
        <dsp:cNvSpPr/>
      </dsp:nvSpPr>
      <dsp:spPr>
        <a:xfrm>
          <a:off x="2192833" y="1648568"/>
          <a:ext cx="775043" cy="269023"/>
        </a:xfrm>
        <a:custGeom>
          <a:avLst/>
          <a:gdLst/>
          <a:ahLst/>
          <a:cxnLst/>
          <a:rect l="0" t="0" r="0" b="0"/>
          <a:pathLst>
            <a:path>
              <a:moveTo>
                <a:pt x="775043" y="0"/>
              </a:moveTo>
              <a:lnTo>
                <a:pt x="775043" y="134511"/>
              </a:lnTo>
              <a:lnTo>
                <a:pt x="0" y="134511"/>
              </a:lnTo>
              <a:lnTo>
                <a:pt x="0" y="2690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F7F911-C11B-4DF5-BB5B-65A981E7A46F}">
      <dsp:nvSpPr>
        <dsp:cNvPr id="0" name=""/>
        <dsp:cNvSpPr/>
      </dsp:nvSpPr>
      <dsp:spPr>
        <a:xfrm>
          <a:off x="130321" y="2558123"/>
          <a:ext cx="192159" cy="589289"/>
        </a:xfrm>
        <a:custGeom>
          <a:avLst/>
          <a:gdLst/>
          <a:ahLst/>
          <a:cxnLst/>
          <a:rect l="0" t="0" r="0" b="0"/>
          <a:pathLst>
            <a:path>
              <a:moveTo>
                <a:pt x="0" y="0"/>
              </a:moveTo>
              <a:lnTo>
                <a:pt x="0" y="589289"/>
              </a:lnTo>
              <a:lnTo>
                <a:pt x="192159" y="589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D559BE-2E11-46B5-B1FC-AC5785FB786F}">
      <dsp:nvSpPr>
        <dsp:cNvPr id="0" name=""/>
        <dsp:cNvSpPr/>
      </dsp:nvSpPr>
      <dsp:spPr>
        <a:xfrm>
          <a:off x="642746" y="1648568"/>
          <a:ext cx="2325130" cy="269023"/>
        </a:xfrm>
        <a:custGeom>
          <a:avLst/>
          <a:gdLst/>
          <a:ahLst/>
          <a:cxnLst/>
          <a:rect l="0" t="0" r="0" b="0"/>
          <a:pathLst>
            <a:path>
              <a:moveTo>
                <a:pt x="2325130" y="0"/>
              </a:moveTo>
              <a:lnTo>
                <a:pt x="2325130" y="134511"/>
              </a:lnTo>
              <a:lnTo>
                <a:pt x="0" y="134511"/>
              </a:lnTo>
              <a:lnTo>
                <a:pt x="0" y="2690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909DC-B1AC-48CD-9774-330B8F0D3871}">
      <dsp:nvSpPr>
        <dsp:cNvPr id="0" name=""/>
        <dsp:cNvSpPr/>
      </dsp:nvSpPr>
      <dsp:spPr>
        <a:xfrm>
          <a:off x="2922157" y="739013"/>
          <a:ext cx="91440" cy="269023"/>
        </a:xfrm>
        <a:custGeom>
          <a:avLst/>
          <a:gdLst/>
          <a:ahLst/>
          <a:cxnLst/>
          <a:rect l="0" t="0" r="0" b="0"/>
          <a:pathLst>
            <a:path>
              <a:moveTo>
                <a:pt x="45720" y="0"/>
              </a:moveTo>
              <a:lnTo>
                <a:pt x="45720" y="26902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0DC46F-B184-4162-9EBE-ADA9FDA39C0F}">
      <dsp:nvSpPr>
        <dsp:cNvPr id="0" name=""/>
        <dsp:cNvSpPr/>
      </dsp:nvSpPr>
      <dsp:spPr>
        <a:xfrm>
          <a:off x="2327345" y="98481"/>
          <a:ext cx="1281063" cy="640531"/>
        </a:xfrm>
        <a:prstGeom prst="rect">
          <a:avLst/>
        </a:prstGeom>
        <a:solidFill>
          <a:schemeClr val="accent1"/>
        </a:solidFill>
        <a:ln w="12700" cap="flat" cmpd="sng" algn="ctr">
          <a:solidFill>
            <a:schemeClr val="accent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Phòng Khám UCM</a:t>
          </a:r>
        </a:p>
      </dsp:txBody>
      <dsp:txXfrm>
        <a:off x="2327345" y="98481"/>
        <a:ext cx="1281063" cy="640531"/>
      </dsp:txXfrm>
    </dsp:sp>
    <dsp:sp modelId="{6CA287E0-505B-47B6-AD94-24AD3C9F3F9E}">
      <dsp:nvSpPr>
        <dsp:cNvPr id="0" name=""/>
        <dsp:cNvSpPr/>
      </dsp:nvSpPr>
      <dsp:spPr>
        <a:xfrm>
          <a:off x="2327345" y="1008036"/>
          <a:ext cx="1281063" cy="6405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Giám Đốc</a:t>
          </a:r>
        </a:p>
      </dsp:txBody>
      <dsp:txXfrm>
        <a:off x="2327345" y="1008036"/>
        <a:ext cx="1281063" cy="640531"/>
      </dsp:txXfrm>
    </dsp:sp>
    <dsp:sp modelId="{91B01DDE-859A-4D31-BB50-AF4E5A2F8517}">
      <dsp:nvSpPr>
        <dsp:cNvPr id="0" name=""/>
        <dsp:cNvSpPr/>
      </dsp:nvSpPr>
      <dsp:spPr>
        <a:xfrm>
          <a:off x="2214" y="1917591"/>
          <a:ext cx="1281063" cy="6405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Phòng Ban Khám Bệnh</a:t>
          </a:r>
        </a:p>
      </dsp:txBody>
      <dsp:txXfrm>
        <a:off x="2214" y="1917591"/>
        <a:ext cx="1281063" cy="640531"/>
      </dsp:txXfrm>
    </dsp:sp>
    <dsp:sp modelId="{4FEC9E47-AC37-4F1A-A271-29744AC4B7E7}">
      <dsp:nvSpPr>
        <dsp:cNvPr id="0" name=""/>
        <dsp:cNvSpPr/>
      </dsp:nvSpPr>
      <dsp:spPr>
        <a:xfrm>
          <a:off x="322480" y="2827146"/>
          <a:ext cx="1281063" cy="6405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Bác Sĩ</a:t>
          </a:r>
        </a:p>
      </dsp:txBody>
      <dsp:txXfrm>
        <a:off x="322480" y="2827146"/>
        <a:ext cx="1281063" cy="640531"/>
      </dsp:txXfrm>
    </dsp:sp>
    <dsp:sp modelId="{829BEA5A-D912-4933-AA4B-0D7B8FBB7AD4}">
      <dsp:nvSpPr>
        <dsp:cNvPr id="0" name=""/>
        <dsp:cNvSpPr/>
      </dsp:nvSpPr>
      <dsp:spPr>
        <a:xfrm>
          <a:off x="1552301" y="1917591"/>
          <a:ext cx="1281063" cy="6405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Phòng Ban Xét Nghiệm</a:t>
          </a:r>
        </a:p>
      </dsp:txBody>
      <dsp:txXfrm>
        <a:off x="1552301" y="1917591"/>
        <a:ext cx="1281063" cy="640531"/>
      </dsp:txXfrm>
    </dsp:sp>
    <dsp:sp modelId="{0176E287-FE6F-4A2E-9F99-0C090CF43B09}">
      <dsp:nvSpPr>
        <dsp:cNvPr id="0" name=""/>
        <dsp:cNvSpPr/>
      </dsp:nvSpPr>
      <dsp:spPr>
        <a:xfrm>
          <a:off x="1872567" y="2827146"/>
          <a:ext cx="1281063" cy="6405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Nhân Viên Xét Nghiệm</a:t>
          </a:r>
        </a:p>
      </dsp:txBody>
      <dsp:txXfrm>
        <a:off x="1872567" y="2827146"/>
        <a:ext cx="1281063" cy="640531"/>
      </dsp:txXfrm>
    </dsp:sp>
    <dsp:sp modelId="{DDD2408A-B7DD-457A-BFF9-1C4B651576D8}">
      <dsp:nvSpPr>
        <dsp:cNvPr id="0" name=""/>
        <dsp:cNvSpPr/>
      </dsp:nvSpPr>
      <dsp:spPr>
        <a:xfrm>
          <a:off x="3102388" y="1917591"/>
          <a:ext cx="1281063" cy="6405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Phòng Ban Hành Chính</a:t>
          </a:r>
        </a:p>
      </dsp:txBody>
      <dsp:txXfrm>
        <a:off x="3102388" y="1917591"/>
        <a:ext cx="1281063" cy="640531"/>
      </dsp:txXfrm>
    </dsp:sp>
    <dsp:sp modelId="{668977C2-FE98-4EA3-8BA5-6319B8E287CC}">
      <dsp:nvSpPr>
        <dsp:cNvPr id="0" name=""/>
        <dsp:cNvSpPr/>
      </dsp:nvSpPr>
      <dsp:spPr>
        <a:xfrm>
          <a:off x="3422654" y="2827146"/>
          <a:ext cx="1281063" cy="6405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Lễ Tân</a:t>
          </a:r>
        </a:p>
      </dsp:txBody>
      <dsp:txXfrm>
        <a:off x="3422654" y="2827146"/>
        <a:ext cx="1281063" cy="640531"/>
      </dsp:txXfrm>
    </dsp:sp>
    <dsp:sp modelId="{BB63B18E-D6A9-4C20-995E-671F37BF6FE1}">
      <dsp:nvSpPr>
        <dsp:cNvPr id="0" name=""/>
        <dsp:cNvSpPr/>
      </dsp:nvSpPr>
      <dsp:spPr>
        <a:xfrm>
          <a:off x="4652475" y="1917591"/>
          <a:ext cx="1281063" cy="6405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Phòng Ban Quản Trị</a:t>
          </a:r>
        </a:p>
      </dsp:txBody>
      <dsp:txXfrm>
        <a:off x="4652475" y="1917591"/>
        <a:ext cx="1281063" cy="640531"/>
      </dsp:txXfrm>
    </dsp:sp>
    <dsp:sp modelId="{0D1302B5-62E7-4BCA-827F-5556752057B4}">
      <dsp:nvSpPr>
        <dsp:cNvPr id="0" name=""/>
        <dsp:cNvSpPr/>
      </dsp:nvSpPr>
      <dsp:spPr>
        <a:xfrm>
          <a:off x="4972741" y="2827146"/>
          <a:ext cx="1281063" cy="6405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Nhân Viên Quản Trị</a:t>
          </a:r>
        </a:p>
      </dsp:txBody>
      <dsp:txXfrm>
        <a:off x="4972741" y="2827146"/>
        <a:ext cx="1281063" cy="64053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4528B-B3CD-4EBE-B31D-86DE406F9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94</Pages>
  <Words>8285</Words>
  <Characters>47230</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Dương Kiều Trân</dc:creator>
  <cp:keywords/>
  <dc:description/>
  <cp:lastModifiedBy>Ngô Dương Kiều Trân</cp:lastModifiedBy>
  <cp:revision>2</cp:revision>
  <dcterms:created xsi:type="dcterms:W3CDTF">2024-10-24T18:58:00Z</dcterms:created>
  <dcterms:modified xsi:type="dcterms:W3CDTF">2024-10-24T18:58:00Z</dcterms:modified>
</cp:coreProperties>
</file>